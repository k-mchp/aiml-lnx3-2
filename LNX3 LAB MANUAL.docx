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5.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B7EF051" w14:textId="15B90BD6" w:rsidR="00422885" w:rsidRDefault="00ED4C55" w:rsidP="32A869C9">
      <w:pPr>
        <w:widowControl w:val="0"/>
        <w:rPr>
          <w:b/>
          <w:i/>
          <w:sz w:val="32"/>
          <w:szCs w:val="32"/>
        </w:rPr>
      </w:pPr>
      <w:bookmarkStart w:id="0" w:name="_Hlk169890802"/>
      <w:bookmarkEnd w:id="0"/>
      <w:r>
        <w:rPr>
          <w:noProof/>
        </w:rPr>
        <w:pict w14:anchorId="31EB1E31">
          <v:roundrect id="Rounded Rectangle 3" o:spid="_x0000_s2055" style="position:absolute;margin-left:-36.75pt;margin-top:0;width:531pt;height:645pt;z-index:-251658212;visibility:visible;mso-width-relative:margin;mso-height-relative:margin;v-text-anchor:middle" arcsize="395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" filled="f" strokecolor="#0a121c [484]" strokeweight="2pt"/>
        </w:pict>
      </w:r>
    </w:p>
    <w:p w14:paraId="4D4C48A3" w14:textId="601FE3D6" w:rsidR="00422885" w:rsidRDefault="00422885" w:rsidP="00D41B8B">
      <w:pPr>
        <w:widowControl w:val="0"/>
        <w:spacing w:after="0" w:line="551" w:lineRule="exact"/>
        <w:ind w:left="738" w:right="3640" w:firstLine="702"/>
        <w:rPr>
          <w:b/>
          <w:bCs/>
          <w:i/>
          <w:iCs/>
          <w:spacing w:val="-15"/>
          <w:sz w:val="32"/>
          <w:szCs w:val="32"/>
        </w:rPr>
      </w:pPr>
    </w:p>
    <w:p w14:paraId="3BA5ECF2" w14:textId="7177D4DF" w:rsidR="00422885" w:rsidRDefault="00422885" w:rsidP="00D41B8B">
      <w:pPr>
        <w:widowControl w:val="0"/>
        <w:spacing w:after="0" w:line="551" w:lineRule="exact"/>
        <w:ind w:left="738" w:right="3640" w:firstLine="702"/>
        <w:rPr>
          <w:b/>
          <w:bCs/>
          <w:i/>
          <w:iCs/>
          <w:spacing w:val="-15"/>
          <w:sz w:val="32"/>
          <w:szCs w:val="32"/>
        </w:rPr>
      </w:pPr>
    </w:p>
    <w:p w14:paraId="32EFE310" w14:textId="7D3754C0" w:rsidR="000F15E4" w:rsidRPr="00AF0686" w:rsidRDefault="009E3C8E" w:rsidP="000C57BC">
      <w:pPr>
        <w:pStyle w:val="Heading1"/>
        <w:rPr>
          <w:sz w:val="40"/>
          <w:szCs w:val="40"/>
        </w:rPr>
      </w:pPr>
      <w:bookmarkStart w:id="1" w:name="_Toc170229522"/>
      <w:proofErr w:type="gramStart"/>
      <w:r w:rsidRPr="00AF0686">
        <w:rPr>
          <w:sz w:val="40"/>
          <w:szCs w:val="40"/>
        </w:rPr>
        <w:t>MASTER</w:t>
      </w:r>
      <w:r w:rsidR="00C57BC2" w:rsidRPr="00AF0686">
        <w:rPr>
          <w:sz w:val="40"/>
          <w:szCs w:val="40"/>
        </w:rPr>
        <w:t>s</w:t>
      </w:r>
      <w:proofErr w:type="gramEnd"/>
      <w:r w:rsidR="000F15E4" w:rsidRPr="00AF0686">
        <w:rPr>
          <w:sz w:val="40"/>
          <w:szCs w:val="40"/>
        </w:rPr>
        <w:t xml:space="preserve"> 2024 Lab Manual</w:t>
      </w:r>
      <w:bookmarkEnd w:id="1"/>
    </w:p>
    <w:p w14:paraId="37E69BFA" w14:textId="2D273879" w:rsidR="000F15E4" w:rsidRPr="00AF0686" w:rsidRDefault="000F15E4" w:rsidP="000C57BC">
      <w:pPr>
        <w:pStyle w:val="Heading1"/>
        <w:rPr>
          <w:sz w:val="40"/>
          <w:szCs w:val="40"/>
        </w:rPr>
      </w:pPr>
      <w:bookmarkStart w:id="2" w:name="_Toc170229523"/>
      <w:r w:rsidRPr="00AF0686">
        <w:rPr>
          <w:sz w:val="40"/>
          <w:szCs w:val="40"/>
        </w:rPr>
        <w:t>24</w:t>
      </w:r>
      <w:r w:rsidR="00DC52E5" w:rsidRPr="00AF0686">
        <w:rPr>
          <w:sz w:val="40"/>
          <w:szCs w:val="40"/>
        </w:rPr>
        <w:t>023 LNX3</w:t>
      </w:r>
      <w:bookmarkEnd w:id="2"/>
    </w:p>
    <w:p w14:paraId="4AFFBF1B" w14:textId="77777777" w:rsidR="00A667E2" w:rsidRDefault="00A667E2">
      <w:pPr>
        <w:rPr>
          <w:rFonts w:ascii="Aptos" w:hAnsi="Aptos"/>
          <w:b/>
          <w:bCs/>
          <w:sz w:val="72"/>
          <w:szCs w:val="72"/>
        </w:rPr>
      </w:pPr>
    </w:p>
    <w:p w14:paraId="5D102E8B" w14:textId="16632380" w:rsidR="000F15E4" w:rsidRDefault="006A5A5A">
      <w:pPr>
        <w:rPr>
          <w:b/>
          <w:bCs/>
          <w:sz w:val="72"/>
          <w:szCs w:val="72"/>
        </w:rPr>
      </w:pPr>
      <w:bookmarkStart w:id="3" w:name="_Hlk168936573"/>
      <w:r w:rsidRPr="00AF0686">
        <w:rPr>
          <w:b/>
          <w:i/>
          <w:sz w:val="40"/>
          <w:szCs w:val="40"/>
        </w:rPr>
        <w:t>Fusing Intelligence into Your Microchip Graphics Suite for Linux® Application Using AI</w:t>
      </w:r>
      <w:bookmarkEnd w:id="3"/>
      <w:r w:rsidR="000F15E4">
        <w:rPr>
          <w:noProof/>
        </w:rPr>
        <w:drawing>
          <wp:anchor distT="0" distB="0" distL="114300" distR="114300" simplePos="0" relativeHeight="251658252" behindDoc="0" locked="0" layoutInCell="1" allowOverlap="1" wp14:anchorId="68DD30C5" wp14:editId="4E7C40AE">
            <wp:simplePos x="0" y="0"/>
            <wp:positionH relativeFrom="margin">
              <wp:posOffset>-142875</wp:posOffset>
            </wp:positionH>
            <wp:positionV relativeFrom="paragraph">
              <wp:posOffset>1370965</wp:posOffset>
            </wp:positionV>
            <wp:extent cx="5943600" cy="2377440"/>
            <wp:effectExtent l="0" t="0" r="0" b="0"/>
            <wp:wrapTopAndBottom/>
            <wp:docPr id="897911146" name="Picture 2" descr="A logo with a light bulb and a b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911146" name="Picture 2" descr="A logo with a light bulb and a brain&#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2377440"/>
                    </a:xfrm>
                    <a:prstGeom prst="rect">
                      <a:avLst/>
                    </a:prstGeom>
                  </pic:spPr>
                </pic:pic>
              </a:graphicData>
            </a:graphic>
            <wp14:sizeRelH relativeFrom="page">
              <wp14:pctWidth>0</wp14:pctWidth>
            </wp14:sizeRelH>
            <wp14:sizeRelV relativeFrom="page">
              <wp14:pctHeight>0</wp14:pctHeight>
            </wp14:sizeRelV>
          </wp:anchor>
        </w:drawing>
      </w:r>
      <w:r w:rsidR="000F15E4">
        <w:rPr>
          <w:b/>
          <w:bCs/>
          <w:sz w:val="72"/>
          <w:szCs w:val="72"/>
        </w:rPr>
        <w:br w:type="page"/>
      </w:r>
    </w:p>
    <w:p w14:paraId="4D8AB82D" w14:textId="2B63FE97" w:rsidR="00295407" w:rsidRPr="008062E7" w:rsidRDefault="00ED4C55">
      <w:pPr>
        <w:rPr>
          <w:b/>
          <w:bCs/>
          <w:sz w:val="40"/>
          <w:szCs w:val="40"/>
        </w:rPr>
      </w:pPr>
      <w:r>
        <w:rPr>
          <w:noProof/>
        </w:rPr>
        <w:lastRenderedPageBreak/>
        <w:pict w14:anchorId="728ABBF0">
          <v:rect id="Rectangle 5" o:spid="_x0000_s2078" style="position:absolute;margin-left:474.85pt;margin-top:-10.4pt;width:56.4pt;height:55.8pt;z-index:251658267;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" fillcolor="white [3212]" stroked="f" strokeweight="2pt">
            <v:fill opacity="49087f"/>
          </v:rect>
        </w:pict>
      </w:r>
      <w:r w:rsidR="008062E7" w:rsidRPr="008062E7">
        <w:rPr>
          <w:b/>
          <w:bCs/>
          <w:sz w:val="40"/>
          <w:szCs w:val="40"/>
        </w:rPr>
        <w:t>Microchip University</w:t>
      </w:r>
    </w:p>
    <w:p w14:paraId="251212CE" w14:textId="0BEEB251" w:rsidR="00DA340D" w:rsidRPr="00DA340D" w:rsidRDefault="00DA340D" w:rsidP="00176CAB">
      <w:pPr>
        <w:rPr>
          <w:b/>
          <w:bCs/>
          <w:sz w:val="40"/>
          <w:szCs w:val="40"/>
        </w:rPr>
      </w:pPr>
      <w:r w:rsidRPr="00DA340D">
        <w:rPr>
          <w:b/>
          <w:bCs/>
          <w:sz w:val="40"/>
          <w:szCs w:val="40"/>
        </w:rPr>
        <w:t xml:space="preserve">Lab Manual for </w:t>
      </w:r>
      <w:r w:rsidR="00423F95" w:rsidRPr="00423F95">
        <w:rPr>
          <w:b/>
          <w:bCs/>
          <w:sz w:val="40"/>
          <w:szCs w:val="40"/>
        </w:rPr>
        <w:t>Fusing Intelligence into Your Microchip Graphics Suite for Linux® Application Using AI</w:t>
      </w:r>
    </w:p>
    <w:p w14:paraId="7DAE8E79" w14:textId="4D4DEFBA" w:rsidR="00B47B7E" w:rsidRPr="00DA340D" w:rsidRDefault="00B47B7E" w:rsidP="00176CAB">
      <w:pPr>
        <w:rPr>
          <w:b/>
          <w:bCs/>
          <w:i/>
          <w:iCs/>
          <w:sz w:val="36"/>
          <w:szCs w:val="36"/>
        </w:rPr>
      </w:pPr>
    </w:p>
    <w:sdt>
      <w:sdtPr>
        <w:rPr>
          <w:b w:val="0"/>
          <w:bCs w:val="0"/>
          <w:i w:val="0"/>
          <w:iCs w:val="0"/>
          <w:sz w:val="22"/>
          <w:szCs w:val="22"/>
        </w:rPr>
        <w:id w:val="-970134281"/>
        <w:docPartObj>
          <w:docPartGallery w:val="Table of Contents"/>
          <w:docPartUnique/>
        </w:docPartObj>
      </w:sdtPr>
      <w:sdtEndPr>
        <w:rPr>
          <w:noProof/>
        </w:rPr>
      </w:sdtEndPr>
      <w:sdtContent>
        <w:p w14:paraId="233388EF" w14:textId="77777777" w:rsidR="009C1EA0" w:rsidRDefault="00A1436F" w:rsidP="00DC2506">
          <w:pPr>
            <w:pStyle w:val="TOCHeading"/>
            <w:rPr>
              <w:noProof/>
            </w:rPr>
          </w:pPr>
          <w:r>
            <w:t>Table of Contents</w:t>
          </w:r>
          <w:r>
            <w:fldChar w:fldCharType="begin"/>
          </w:r>
          <w:r>
            <w:instrText xml:space="preserve"> TOC \o "1-3" \h \z \u </w:instrText>
          </w:r>
          <w:r>
            <w:fldChar w:fldCharType="separate"/>
          </w:r>
        </w:p>
        <w:p w14:paraId="5B2A5E39" w14:textId="3B19F6B2" w:rsidR="009C1EA0" w:rsidRDefault="00ED4C55">
          <w:pPr>
            <w:pStyle w:val="TOC1"/>
            <w:rPr>
              <w:rFonts w:asciiTheme="minorHAnsi" w:hAnsiTheme="minorHAnsi" w:cstheme="minorBidi"/>
              <w:b w:val="0"/>
              <w:bCs w:val="0"/>
              <w:kern w:val="2"/>
              <w:sz w:val="24"/>
              <w14:ligatures w14:val="standardContextual"/>
            </w:rPr>
          </w:pPr>
          <w:hyperlink w:anchor="_Toc170229522" w:history="1">
            <w:r w:rsidR="009C1EA0" w:rsidRPr="005F29B9">
              <w:rPr>
                <w:rStyle w:val="Hyperlink"/>
              </w:rPr>
              <w:t>MASTERs 2024 Lab Manual</w:t>
            </w:r>
            <w:r w:rsidR="009C1EA0">
              <w:rPr>
                <w:webHidden/>
              </w:rPr>
              <w:tab/>
            </w:r>
            <w:r w:rsidR="009C1EA0">
              <w:rPr>
                <w:webHidden/>
              </w:rPr>
              <w:fldChar w:fldCharType="begin"/>
            </w:r>
            <w:r w:rsidR="009C1EA0">
              <w:rPr>
                <w:webHidden/>
              </w:rPr>
              <w:instrText xml:space="preserve"> PAGEREF _Toc170229522 \h </w:instrText>
            </w:r>
            <w:r w:rsidR="009C1EA0">
              <w:rPr>
                <w:webHidden/>
              </w:rPr>
            </w:r>
            <w:r w:rsidR="009C1EA0">
              <w:rPr>
                <w:webHidden/>
              </w:rPr>
              <w:fldChar w:fldCharType="separate"/>
            </w:r>
            <w:r w:rsidR="009C1EA0">
              <w:rPr>
                <w:webHidden/>
              </w:rPr>
              <w:t>1</w:t>
            </w:r>
            <w:r w:rsidR="009C1EA0">
              <w:rPr>
                <w:webHidden/>
              </w:rPr>
              <w:fldChar w:fldCharType="end"/>
            </w:r>
          </w:hyperlink>
        </w:p>
        <w:p w14:paraId="036D95CA" w14:textId="43C7241F" w:rsidR="009C1EA0" w:rsidRDefault="00ED4C55">
          <w:pPr>
            <w:pStyle w:val="TOC1"/>
            <w:rPr>
              <w:rFonts w:asciiTheme="minorHAnsi" w:hAnsiTheme="minorHAnsi" w:cstheme="minorBidi"/>
              <w:b w:val="0"/>
              <w:bCs w:val="0"/>
              <w:kern w:val="2"/>
              <w:sz w:val="24"/>
              <w14:ligatures w14:val="standardContextual"/>
            </w:rPr>
          </w:pPr>
          <w:hyperlink w:anchor="_Toc170229523" w:history="1">
            <w:r w:rsidR="009C1EA0" w:rsidRPr="005F29B9">
              <w:rPr>
                <w:rStyle w:val="Hyperlink"/>
              </w:rPr>
              <w:t>24023 LNX3</w:t>
            </w:r>
            <w:r w:rsidR="009C1EA0">
              <w:rPr>
                <w:webHidden/>
              </w:rPr>
              <w:tab/>
            </w:r>
            <w:r w:rsidR="009C1EA0">
              <w:rPr>
                <w:webHidden/>
              </w:rPr>
              <w:fldChar w:fldCharType="begin"/>
            </w:r>
            <w:r w:rsidR="009C1EA0">
              <w:rPr>
                <w:webHidden/>
              </w:rPr>
              <w:instrText xml:space="preserve"> PAGEREF _Toc170229523 \h </w:instrText>
            </w:r>
            <w:r w:rsidR="009C1EA0">
              <w:rPr>
                <w:webHidden/>
              </w:rPr>
            </w:r>
            <w:r w:rsidR="009C1EA0">
              <w:rPr>
                <w:webHidden/>
              </w:rPr>
              <w:fldChar w:fldCharType="separate"/>
            </w:r>
            <w:r w:rsidR="009C1EA0">
              <w:rPr>
                <w:webHidden/>
              </w:rPr>
              <w:t>1</w:t>
            </w:r>
            <w:r w:rsidR="009C1EA0">
              <w:rPr>
                <w:webHidden/>
              </w:rPr>
              <w:fldChar w:fldCharType="end"/>
            </w:r>
          </w:hyperlink>
        </w:p>
        <w:p w14:paraId="1E181B22" w14:textId="00397F6C" w:rsidR="009C1EA0" w:rsidRDefault="00ED4C55">
          <w:pPr>
            <w:pStyle w:val="TOC2"/>
            <w:tabs>
              <w:tab w:val="right" w:leader="dot" w:pos="9350"/>
            </w:tabs>
            <w:rPr>
              <w:rFonts w:asciiTheme="minorHAnsi" w:hAnsiTheme="minorHAnsi" w:cstheme="minorBidi"/>
              <w:noProof/>
              <w:kern w:val="2"/>
              <w:sz w:val="24"/>
              <w14:ligatures w14:val="standardContextual"/>
            </w:rPr>
          </w:pPr>
          <w:hyperlink w:anchor="_Toc170229524" w:history="1">
            <w:r w:rsidR="009C1EA0" w:rsidRPr="005F29B9">
              <w:rPr>
                <w:rStyle w:val="Hyperlink"/>
                <w:noProof/>
              </w:rPr>
              <w:t>Introduction:</w:t>
            </w:r>
            <w:r w:rsidR="009C1EA0">
              <w:rPr>
                <w:noProof/>
                <w:webHidden/>
              </w:rPr>
              <w:tab/>
            </w:r>
            <w:r w:rsidR="009C1EA0">
              <w:rPr>
                <w:noProof/>
                <w:webHidden/>
              </w:rPr>
              <w:fldChar w:fldCharType="begin"/>
            </w:r>
            <w:r w:rsidR="009C1EA0">
              <w:rPr>
                <w:noProof/>
                <w:webHidden/>
              </w:rPr>
              <w:instrText xml:space="preserve"> PAGEREF _Toc170229524 \h </w:instrText>
            </w:r>
            <w:r w:rsidR="009C1EA0">
              <w:rPr>
                <w:noProof/>
                <w:webHidden/>
              </w:rPr>
            </w:r>
            <w:r w:rsidR="009C1EA0">
              <w:rPr>
                <w:noProof/>
                <w:webHidden/>
              </w:rPr>
              <w:fldChar w:fldCharType="separate"/>
            </w:r>
            <w:r w:rsidR="009C1EA0">
              <w:rPr>
                <w:noProof/>
                <w:webHidden/>
              </w:rPr>
              <w:t>4</w:t>
            </w:r>
            <w:r w:rsidR="009C1EA0">
              <w:rPr>
                <w:noProof/>
                <w:webHidden/>
              </w:rPr>
              <w:fldChar w:fldCharType="end"/>
            </w:r>
          </w:hyperlink>
        </w:p>
        <w:p w14:paraId="1DD5BC66" w14:textId="5997D5BC" w:rsidR="009C1EA0" w:rsidRDefault="00ED4C55">
          <w:pPr>
            <w:pStyle w:val="TOC2"/>
            <w:tabs>
              <w:tab w:val="right" w:leader="dot" w:pos="9350"/>
            </w:tabs>
            <w:rPr>
              <w:rFonts w:asciiTheme="minorHAnsi" w:hAnsiTheme="minorHAnsi" w:cstheme="minorBidi"/>
              <w:noProof/>
              <w:kern w:val="2"/>
              <w:sz w:val="24"/>
              <w14:ligatures w14:val="standardContextual"/>
            </w:rPr>
          </w:pPr>
          <w:hyperlink w:anchor="_Toc170229525" w:history="1">
            <w:r w:rsidR="009C1EA0" w:rsidRPr="005F29B9">
              <w:rPr>
                <w:rStyle w:val="Hyperlink"/>
                <w:noProof/>
              </w:rPr>
              <w:t>Conventions</w:t>
            </w:r>
            <w:r w:rsidR="009C1EA0">
              <w:rPr>
                <w:noProof/>
                <w:webHidden/>
              </w:rPr>
              <w:tab/>
            </w:r>
            <w:r w:rsidR="009C1EA0">
              <w:rPr>
                <w:noProof/>
                <w:webHidden/>
              </w:rPr>
              <w:fldChar w:fldCharType="begin"/>
            </w:r>
            <w:r w:rsidR="009C1EA0">
              <w:rPr>
                <w:noProof/>
                <w:webHidden/>
              </w:rPr>
              <w:instrText xml:space="preserve"> PAGEREF _Toc170229525 \h </w:instrText>
            </w:r>
            <w:r w:rsidR="009C1EA0">
              <w:rPr>
                <w:noProof/>
                <w:webHidden/>
              </w:rPr>
            </w:r>
            <w:r w:rsidR="009C1EA0">
              <w:rPr>
                <w:noProof/>
                <w:webHidden/>
              </w:rPr>
              <w:fldChar w:fldCharType="separate"/>
            </w:r>
            <w:r w:rsidR="009C1EA0">
              <w:rPr>
                <w:noProof/>
                <w:webHidden/>
              </w:rPr>
              <w:t>4</w:t>
            </w:r>
            <w:r w:rsidR="009C1EA0">
              <w:rPr>
                <w:noProof/>
                <w:webHidden/>
              </w:rPr>
              <w:fldChar w:fldCharType="end"/>
            </w:r>
          </w:hyperlink>
        </w:p>
        <w:p w14:paraId="2BA94EC0" w14:textId="59867336" w:rsidR="009C1EA0" w:rsidRDefault="00ED4C55">
          <w:pPr>
            <w:pStyle w:val="TOC2"/>
            <w:tabs>
              <w:tab w:val="right" w:leader="dot" w:pos="9350"/>
            </w:tabs>
            <w:rPr>
              <w:rFonts w:asciiTheme="minorHAnsi" w:hAnsiTheme="minorHAnsi" w:cstheme="minorBidi"/>
              <w:noProof/>
              <w:kern w:val="2"/>
              <w:sz w:val="24"/>
              <w14:ligatures w14:val="standardContextual"/>
            </w:rPr>
          </w:pPr>
          <w:hyperlink w:anchor="_Toc170229526" w:history="1">
            <w:r w:rsidR="009C1EA0" w:rsidRPr="005F29B9">
              <w:rPr>
                <w:rStyle w:val="Hyperlink"/>
                <w:noProof/>
              </w:rPr>
              <w:t>Software Prerequisites:</w:t>
            </w:r>
            <w:r w:rsidR="009C1EA0">
              <w:rPr>
                <w:noProof/>
                <w:webHidden/>
              </w:rPr>
              <w:tab/>
            </w:r>
            <w:r w:rsidR="009C1EA0">
              <w:rPr>
                <w:noProof/>
                <w:webHidden/>
              </w:rPr>
              <w:fldChar w:fldCharType="begin"/>
            </w:r>
            <w:r w:rsidR="009C1EA0">
              <w:rPr>
                <w:noProof/>
                <w:webHidden/>
              </w:rPr>
              <w:instrText xml:space="preserve"> PAGEREF _Toc170229526 \h </w:instrText>
            </w:r>
            <w:r w:rsidR="009C1EA0">
              <w:rPr>
                <w:noProof/>
                <w:webHidden/>
              </w:rPr>
            </w:r>
            <w:r w:rsidR="009C1EA0">
              <w:rPr>
                <w:noProof/>
                <w:webHidden/>
              </w:rPr>
              <w:fldChar w:fldCharType="separate"/>
            </w:r>
            <w:r w:rsidR="009C1EA0">
              <w:rPr>
                <w:noProof/>
                <w:webHidden/>
              </w:rPr>
              <w:t>5</w:t>
            </w:r>
            <w:r w:rsidR="009C1EA0">
              <w:rPr>
                <w:noProof/>
                <w:webHidden/>
              </w:rPr>
              <w:fldChar w:fldCharType="end"/>
            </w:r>
          </w:hyperlink>
        </w:p>
        <w:p w14:paraId="193EF059" w14:textId="24CE1ECE" w:rsidR="009C1EA0" w:rsidRDefault="00ED4C55">
          <w:pPr>
            <w:pStyle w:val="TOC2"/>
            <w:tabs>
              <w:tab w:val="right" w:leader="dot" w:pos="9350"/>
            </w:tabs>
            <w:rPr>
              <w:rFonts w:asciiTheme="minorHAnsi" w:hAnsiTheme="minorHAnsi" w:cstheme="minorBidi"/>
              <w:noProof/>
              <w:kern w:val="2"/>
              <w:sz w:val="24"/>
              <w14:ligatures w14:val="standardContextual"/>
            </w:rPr>
          </w:pPr>
          <w:hyperlink w:anchor="_Toc170229527" w:history="1">
            <w:r w:rsidR="009C1EA0" w:rsidRPr="005F29B9">
              <w:rPr>
                <w:rStyle w:val="Hyperlink"/>
                <w:bCs/>
                <w:noProof/>
              </w:rPr>
              <w:t>Hardware Requirements:</w:t>
            </w:r>
            <w:r w:rsidR="009C1EA0">
              <w:rPr>
                <w:noProof/>
                <w:webHidden/>
              </w:rPr>
              <w:tab/>
            </w:r>
            <w:r w:rsidR="009C1EA0">
              <w:rPr>
                <w:noProof/>
                <w:webHidden/>
              </w:rPr>
              <w:fldChar w:fldCharType="begin"/>
            </w:r>
            <w:r w:rsidR="009C1EA0">
              <w:rPr>
                <w:noProof/>
                <w:webHidden/>
              </w:rPr>
              <w:instrText xml:space="preserve"> PAGEREF _Toc170229527 \h </w:instrText>
            </w:r>
            <w:r w:rsidR="009C1EA0">
              <w:rPr>
                <w:noProof/>
                <w:webHidden/>
              </w:rPr>
            </w:r>
            <w:r w:rsidR="009C1EA0">
              <w:rPr>
                <w:noProof/>
                <w:webHidden/>
              </w:rPr>
              <w:fldChar w:fldCharType="separate"/>
            </w:r>
            <w:r w:rsidR="009C1EA0">
              <w:rPr>
                <w:noProof/>
                <w:webHidden/>
              </w:rPr>
              <w:t>5</w:t>
            </w:r>
            <w:r w:rsidR="009C1EA0">
              <w:rPr>
                <w:noProof/>
                <w:webHidden/>
              </w:rPr>
              <w:fldChar w:fldCharType="end"/>
            </w:r>
          </w:hyperlink>
        </w:p>
        <w:p w14:paraId="1E973C95" w14:textId="261AC7F8" w:rsidR="009C1EA0" w:rsidRDefault="00ED4C55">
          <w:pPr>
            <w:pStyle w:val="TOC1"/>
            <w:rPr>
              <w:rFonts w:asciiTheme="minorHAnsi" w:hAnsiTheme="minorHAnsi" w:cstheme="minorBidi"/>
              <w:b w:val="0"/>
              <w:bCs w:val="0"/>
              <w:kern w:val="2"/>
              <w:sz w:val="24"/>
              <w14:ligatures w14:val="standardContextual"/>
            </w:rPr>
          </w:pPr>
          <w:hyperlink w:anchor="_Toc170229528" w:history="1">
            <w:r w:rsidR="009C1EA0" w:rsidRPr="005F29B9">
              <w:rPr>
                <w:rStyle w:val="Hyperlink"/>
              </w:rPr>
              <w:t>Lab 1: Developing a Graphical Application Using EGT with Eclipse IDE</w:t>
            </w:r>
            <w:r w:rsidR="009C1EA0">
              <w:rPr>
                <w:webHidden/>
              </w:rPr>
              <w:tab/>
            </w:r>
            <w:r w:rsidR="009C1EA0">
              <w:rPr>
                <w:webHidden/>
              </w:rPr>
              <w:fldChar w:fldCharType="begin"/>
            </w:r>
            <w:r w:rsidR="009C1EA0">
              <w:rPr>
                <w:webHidden/>
              </w:rPr>
              <w:instrText xml:space="preserve"> PAGEREF _Toc170229528 \h </w:instrText>
            </w:r>
            <w:r w:rsidR="009C1EA0">
              <w:rPr>
                <w:webHidden/>
              </w:rPr>
            </w:r>
            <w:r w:rsidR="009C1EA0">
              <w:rPr>
                <w:webHidden/>
              </w:rPr>
              <w:fldChar w:fldCharType="separate"/>
            </w:r>
            <w:r w:rsidR="009C1EA0">
              <w:rPr>
                <w:webHidden/>
              </w:rPr>
              <w:t>6</w:t>
            </w:r>
            <w:r w:rsidR="009C1EA0">
              <w:rPr>
                <w:webHidden/>
              </w:rPr>
              <w:fldChar w:fldCharType="end"/>
            </w:r>
          </w:hyperlink>
        </w:p>
        <w:p w14:paraId="2AFBE716" w14:textId="7ED641C9" w:rsidR="009C1EA0" w:rsidRDefault="00ED4C55">
          <w:pPr>
            <w:pStyle w:val="TOC2"/>
            <w:tabs>
              <w:tab w:val="right" w:leader="dot" w:pos="9350"/>
            </w:tabs>
            <w:rPr>
              <w:rFonts w:asciiTheme="minorHAnsi" w:hAnsiTheme="minorHAnsi" w:cstheme="minorBidi"/>
              <w:noProof/>
              <w:kern w:val="2"/>
              <w:sz w:val="24"/>
              <w14:ligatures w14:val="standardContextual"/>
            </w:rPr>
          </w:pPr>
          <w:hyperlink w:anchor="_Toc170229529" w:history="1">
            <w:r w:rsidR="009C1EA0" w:rsidRPr="005F29B9">
              <w:rPr>
                <w:rStyle w:val="Hyperlink"/>
                <w:noProof/>
              </w:rPr>
              <w:t>Hardware Setup</w:t>
            </w:r>
            <w:r w:rsidR="009C1EA0">
              <w:rPr>
                <w:noProof/>
                <w:webHidden/>
              </w:rPr>
              <w:tab/>
            </w:r>
            <w:r w:rsidR="009C1EA0">
              <w:rPr>
                <w:noProof/>
                <w:webHidden/>
              </w:rPr>
              <w:fldChar w:fldCharType="begin"/>
            </w:r>
            <w:r w:rsidR="009C1EA0">
              <w:rPr>
                <w:noProof/>
                <w:webHidden/>
              </w:rPr>
              <w:instrText xml:space="preserve"> PAGEREF _Toc170229529 \h </w:instrText>
            </w:r>
            <w:r w:rsidR="009C1EA0">
              <w:rPr>
                <w:noProof/>
                <w:webHidden/>
              </w:rPr>
            </w:r>
            <w:r w:rsidR="009C1EA0">
              <w:rPr>
                <w:noProof/>
                <w:webHidden/>
              </w:rPr>
              <w:fldChar w:fldCharType="separate"/>
            </w:r>
            <w:r w:rsidR="009C1EA0">
              <w:rPr>
                <w:noProof/>
                <w:webHidden/>
              </w:rPr>
              <w:t>6</w:t>
            </w:r>
            <w:r w:rsidR="009C1EA0">
              <w:rPr>
                <w:noProof/>
                <w:webHidden/>
              </w:rPr>
              <w:fldChar w:fldCharType="end"/>
            </w:r>
          </w:hyperlink>
        </w:p>
        <w:p w14:paraId="1CDD115C" w14:textId="4F615ECE" w:rsidR="009C1EA0" w:rsidRDefault="00ED4C55">
          <w:pPr>
            <w:pStyle w:val="TOC2"/>
            <w:tabs>
              <w:tab w:val="right" w:leader="dot" w:pos="9350"/>
            </w:tabs>
            <w:rPr>
              <w:rFonts w:asciiTheme="minorHAnsi" w:hAnsiTheme="minorHAnsi" w:cstheme="minorBidi"/>
              <w:noProof/>
              <w:kern w:val="2"/>
              <w:sz w:val="24"/>
              <w14:ligatures w14:val="standardContextual"/>
            </w:rPr>
          </w:pPr>
          <w:hyperlink w:anchor="_Toc170229530" w:history="1">
            <w:r w:rsidR="009C1EA0" w:rsidRPr="005F29B9">
              <w:rPr>
                <w:rStyle w:val="Hyperlink"/>
                <w:noProof/>
              </w:rPr>
              <w:t>Accessing Target Console</w:t>
            </w:r>
            <w:r w:rsidR="009C1EA0">
              <w:rPr>
                <w:noProof/>
                <w:webHidden/>
              </w:rPr>
              <w:tab/>
            </w:r>
            <w:r w:rsidR="009C1EA0">
              <w:rPr>
                <w:noProof/>
                <w:webHidden/>
              </w:rPr>
              <w:fldChar w:fldCharType="begin"/>
            </w:r>
            <w:r w:rsidR="009C1EA0">
              <w:rPr>
                <w:noProof/>
                <w:webHidden/>
              </w:rPr>
              <w:instrText xml:space="preserve"> PAGEREF _Toc170229530 \h </w:instrText>
            </w:r>
            <w:r w:rsidR="009C1EA0">
              <w:rPr>
                <w:noProof/>
                <w:webHidden/>
              </w:rPr>
            </w:r>
            <w:r w:rsidR="009C1EA0">
              <w:rPr>
                <w:noProof/>
                <w:webHidden/>
              </w:rPr>
              <w:fldChar w:fldCharType="separate"/>
            </w:r>
            <w:r w:rsidR="009C1EA0">
              <w:rPr>
                <w:noProof/>
                <w:webHidden/>
              </w:rPr>
              <w:t>7</w:t>
            </w:r>
            <w:r w:rsidR="009C1EA0">
              <w:rPr>
                <w:noProof/>
                <w:webHidden/>
              </w:rPr>
              <w:fldChar w:fldCharType="end"/>
            </w:r>
          </w:hyperlink>
        </w:p>
        <w:p w14:paraId="67EFAC25" w14:textId="6C3BFC4F" w:rsidR="009C1EA0" w:rsidRDefault="00ED4C55">
          <w:pPr>
            <w:pStyle w:val="TOC2"/>
            <w:tabs>
              <w:tab w:val="right" w:leader="dot" w:pos="9350"/>
            </w:tabs>
            <w:rPr>
              <w:rFonts w:asciiTheme="minorHAnsi" w:hAnsiTheme="minorHAnsi" w:cstheme="minorBidi"/>
              <w:noProof/>
              <w:kern w:val="2"/>
              <w:sz w:val="24"/>
              <w14:ligatures w14:val="standardContextual"/>
            </w:rPr>
          </w:pPr>
          <w:hyperlink w:anchor="_Toc170229531" w:history="1">
            <w:r w:rsidR="009C1EA0" w:rsidRPr="005F29B9">
              <w:rPr>
                <w:rStyle w:val="Hyperlink"/>
                <w:noProof/>
              </w:rPr>
              <w:t xml:space="preserve">Exercise 1: </w:t>
            </w:r>
            <w:r w:rsidR="009C1EA0" w:rsidRPr="005F29B9">
              <w:rPr>
                <w:rStyle w:val="Hyperlink"/>
                <w:bCs/>
                <w:noProof/>
              </w:rPr>
              <w:t>Opening a Template Project and reviewing Properties in Eclipse IDE</w:t>
            </w:r>
            <w:r w:rsidR="009C1EA0">
              <w:rPr>
                <w:noProof/>
                <w:webHidden/>
              </w:rPr>
              <w:tab/>
            </w:r>
            <w:r w:rsidR="009C1EA0">
              <w:rPr>
                <w:noProof/>
                <w:webHidden/>
              </w:rPr>
              <w:fldChar w:fldCharType="begin"/>
            </w:r>
            <w:r w:rsidR="009C1EA0">
              <w:rPr>
                <w:noProof/>
                <w:webHidden/>
              </w:rPr>
              <w:instrText xml:space="preserve"> PAGEREF _Toc170229531 \h </w:instrText>
            </w:r>
            <w:r w:rsidR="009C1EA0">
              <w:rPr>
                <w:noProof/>
                <w:webHidden/>
              </w:rPr>
            </w:r>
            <w:r w:rsidR="009C1EA0">
              <w:rPr>
                <w:noProof/>
                <w:webHidden/>
              </w:rPr>
              <w:fldChar w:fldCharType="separate"/>
            </w:r>
            <w:r w:rsidR="009C1EA0">
              <w:rPr>
                <w:noProof/>
                <w:webHidden/>
              </w:rPr>
              <w:t>9</w:t>
            </w:r>
            <w:r w:rsidR="009C1EA0">
              <w:rPr>
                <w:noProof/>
                <w:webHidden/>
              </w:rPr>
              <w:fldChar w:fldCharType="end"/>
            </w:r>
          </w:hyperlink>
        </w:p>
        <w:p w14:paraId="70ABEA58" w14:textId="5730AD1C" w:rsidR="009C1EA0" w:rsidRDefault="00ED4C55">
          <w:pPr>
            <w:pStyle w:val="TOC2"/>
            <w:tabs>
              <w:tab w:val="right" w:leader="dot" w:pos="9350"/>
            </w:tabs>
            <w:rPr>
              <w:rFonts w:asciiTheme="minorHAnsi" w:hAnsiTheme="minorHAnsi" w:cstheme="minorBidi"/>
              <w:noProof/>
              <w:kern w:val="2"/>
              <w:sz w:val="24"/>
              <w14:ligatures w14:val="standardContextual"/>
            </w:rPr>
          </w:pPr>
          <w:hyperlink w:anchor="_Toc170229532" w:history="1">
            <w:r w:rsidR="009C1EA0" w:rsidRPr="005F29B9">
              <w:rPr>
                <w:rStyle w:val="Hyperlink"/>
                <w:noProof/>
              </w:rPr>
              <w:t>Exercise 2: Building the Template Project and remotely execute the application</w:t>
            </w:r>
            <w:r w:rsidR="009C1EA0">
              <w:rPr>
                <w:noProof/>
                <w:webHidden/>
              </w:rPr>
              <w:tab/>
            </w:r>
            <w:r w:rsidR="009C1EA0">
              <w:rPr>
                <w:noProof/>
                <w:webHidden/>
              </w:rPr>
              <w:fldChar w:fldCharType="begin"/>
            </w:r>
            <w:r w:rsidR="009C1EA0">
              <w:rPr>
                <w:noProof/>
                <w:webHidden/>
              </w:rPr>
              <w:instrText xml:space="preserve"> PAGEREF _Toc170229532 \h </w:instrText>
            </w:r>
            <w:r w:rsidR="009C1EA0">
              <w:rPr>
                <w:noProof/>
                <w:webHidden/>
              </w:rPr>
            </w:r>
            <w:r w:rsidR="009C1EA0">
              <w:rPr>
                <w:noProof/>
                <w:webHidden/>
              </w:rPr>
              <w:fldChar w:fldCharType="separate"/>
            </w:r>
            <w:r w:rsidR="009C1EA0">
              <w:rPr>
                <w:noProof/>
                <w:webHidden/>
              </w:rPr>
              <w:t>14</w:t>
            </w:r>
            <w:r w:rsidR="009C1EA0">
              <w:rPr>
                <w:noProof/>
                <w:webHidden/>
              </w:rPr>
              <w:fldChar w:fldCharType="end"/>
            </w:r>
          </w:hyperlink>
        </w:p>
        <w:p w14:paraId="0E4A292F" w14:textId="77498C34" w:rsidR="009C1EA0" w:rsidRDefault="00ED4C55">
          <w:pPr>
            <w:pStyle w:val="TOC2"/>
            <w:tabs>
              <w:tab w:val="right" w:leader="dot" w:pos="9350"/>
            </w:tabs>
            <w:rPr>
              <w:rFonts w:asciiTheme="minorHAnsi" w:hAnsiTheme="minorHAnsi" w:cstheme="minorBidi"/>
              <w:noProof/>
              <w:kern w:val="2"/>
              <w:sz w:val="24"/>
              <w14:ligatures w14:val="standardContextual"/>
            </w:rPr>
          </w:pPr>
          <w:hyperlink w:anchor="_Toc170229533" w:history="1">
            <w:r w:rsidR="009C1EA0" w:rsidRPr="005F29B9">
              <w:rPr>
                <w:rStyle w:val="Hyperlink"/>
                <w:noProof/>
              </w:rPr>
              <w:t>Exercise 3: Implementing On-Click Events for Screen Transitions</w:t>
            </w:r>
            <w:r w:rsidR="009C1EA0">
              <w:rPr>
                <w:noProof/>
                <w:webHidden/>
              </w:rPr>
              <w:tab/>
            </w:r>
            <w:r w:rsidR="009C1EA0">
              <w:rPr>
                <w:noProof/>
                <w:webHidden/>
              </w:rPr>
              <w:fldChar w:fldCharType="begin"/>
            </w:r>
            <w:r w:rsidR="009C1EA0">
              <w:rPr>
                <w:noProof/>
                <w:webHidden/>
              </w:rPr>
              <w:instrText xml:space="preserve"> PAGEREF _Toc170229533 \h </w:instrText>
            </w:r>
            <w:r w:rsidR="009C1EA0">
              <w:rPr>
                <w:noProof/>
                <w:webHidden/>
              </w:rPr>
            </w:r>
            <w:r w:rsidR="009C1EA0">
              <w:rPr>
                <w:noProof/>
                <w:webHidden/>
              </w:rPr>
              <w:fldChar w:fldCharType="separate"/>
            </w:r>
            <w:r w:rsidR="009C1EA0">
              <w:rPr>
                <w:noProof/>
                <w:webHidden/>
              </w:rPr>
              <w:t>19</w:t>
            </w:r>
            <w:r w:rsidR="009C1EA0">
              <w:rPr>
                <w:noProof/>
                <w:webHidden/>
              </w:rPr>
              <w:fldChar w:fldCharType="end"/>
            </w:r>
          </w:hyperlink>
        </w:p>
        <w:p w14:paraId="4E1AA340" w14:textId="4977A36D" w:rsidR="009C1EA0" w:rsidRDefault="00ED4C55">
          <w:pPr>
            <w:pStyle w:val="TOC2"/>
            <w:tabs>
              <w:tab w:val="right" w:leader="dot" w:pos="9350"/>
            </w:tabs>
            <w:rPr>
              <w:rFonts w:asciiTheme="minorHAnsi" w:hAnsiTheme="minorHAnsi" w:cstheme="minorBidi"/>
              <w:noProof/>
              <w:kern w:val="2"/>
              <w:sz w:val="24"/>
              <w14:ligatures w14:val="standardContextual"/>
            </w:rPr>
          </w:pPr>
          <w:hyperlink w:anchor="_Toc170229534" w:history="1">
            <w:r w:rsidR="009C1EA0" w:rsidRPr="005F29B9">
              <w:rPr>
                <w:rStyle w:val="Hyperlink"/>
                <w:noProof/>
              </w:rPr>
              <w:t>Exercise 4: Customizing Slider behavior and Label Display</w:t>
            </w:r>
            <w:r w:rsidR="009C1EA0">
              <w:rPr>
                <w:noProof/>
                <w:webHidden/>
              </w:rPr>
              <w:tab/>
            </w:r>
            <w:r w:rsidR="009C1EA0">
              <w:rPr>
                <w:noProof/>
                <w:webHidden/>
              </w:rPr>
              <w:fldChar w:fldCharType="begin"/>
            </w:r>
            <w:r w:rsidR="009C1EA0">
              <w:rPr>
                <w:noProof/>
                <w:webHidden/>
              </w:rPr>
              <w:instrText xml:space="preserve"> PAGEREF _Toc170229534 \h </w:instrText>
            </w:r>
            <w:r w:rsidR="009C1EA0">
              <w:rPr>
                <w:noProof/>
                <w:webHidden/>
              </w:rPr>
            </w:r>
            <w:r w:rsidR="009C1EA0">
              <w:rPr>
                <w:noProof/>
                <w:webHidden/>
              </w:rPr>
              <w:fldChar w:fldCharType="separate"/>
            </w:r>
            <w:r w:rsidR="009C1EA0">
              <w:rPr>
                <w:noProof/>
                <w:webHidden/>
              </w:rPr>
              <w:t>22</w:t>
            </w:r>
            <w:r w:rsidR="009C1EA0">
              <w:rPr>
                <w:noProof/>
                <w:webHidden/>
              </w:rPr>
              <w:fldChar w:fldCharType="end"/>
            </w:r>
          </w:hyperlink>
        </w:p>
        <w:p w14:paraId="6EF5AA69" w14:textId="741CDDFF" w:rsidR="009C1EA0" w:rsidRDefault="00ED4C55">
          <w:pPr>
            <w:pStyle w:val="TOC2"/>
            <w:tabs>
              <w:tab w:val="right" w:leader="dot" w:pos="9350"/>
            </w:tabs>
            <w:rPr>
              <w:rFonts w:asciiTheme="minorHAnsi" w:hAnsiTheme="minorHAnsi" w:cstheme="minorBidi"/>
              <w:noProof/>
              <w:kern w:val="2"/>
              <w:sz w:val="24"/>
              <w14:ligatures w14:val="standardContextual"/>
            </w:rPr>
          </w:pPr>
          <w:hyperlink w:anchor="_Toc170229535" w:history="1">
            <w:r w:rsidR="009C1EA0" w:rsidRPr="005F29B9">
              <w:rPr>
                <w:rStyle w:val="Hyperlink"/>
                <w:noProof/>
              </w:rPr>
              <w:t>Exercise 5: Modifying Scrolling Text Animation Direction</w:t>
            </w:r>
            <w:r w:rsidR="009C1EA0">
              <w:rPr>
                <w:noProof/>
                <w:webHidden/>
              </w:rPr>
              <w:tab/>
            </w:r>
            <w:r w:rsidR="009C1EA0">
              <w:rPr>
                <w:noProof/>
                <w:webHidden/>
              </w:rPr>
              <w:fldChar w:fldCharType="begin"/>
            </w:r>
            <w:r w:rsidR="009C1EA0">
              <w:rPr>
                <w:noProof/>
                <w:webHidden/>
              </w:rPr>
              <w:instrText xml:space="preserve"> PAGEREF _Toc170229535 \h </w:instrText>
            </w:r>
            <w:r w:rsidR="009C1EA0">
              <w:rPr>
                <w:noProof/>
                <w:webHidden/>
              </w:rPr>
            </w:r>
            <w:r w:rsidR="009C1EA0">
              <w:rPr>
                <w:noProof/>
                <w:webHidden/>
              </w:rPr>
              <w:fldChar w:fldCharType="separate"/>
            </w:r>
            <w:r w:rsidR="009C1EA0">
              <w:rPr>
                <w:noProof/>
                <w:webHidden/>
              </w:rPr>
              <w:t>24</w:t>
            </w:r>
            <w:r w:rsidR="009C1EA0">
              <w:rPr>
                <w:noProof/>
                <w:webHidden/>
              </w:rPr>
              <w:fldChar w:fldCharType="end"/>
            </w:r>
          </w:hyperlink>
        </w:p>
        <w:p w14:paraId="61976804" w14:textId="16098A94" w:rsidR="009C1EA0" w:rsidRDefault="00ED4C55">
          <w:pPr>
            <w:pStyle w:val="TOC2"/>
            <w:tabs>
              <w:tab w:val="right" w:leader="dot" w:pos="9350"/>
            </w:tabs>
            <w:rPr>
              <w:rFonts w:asciiTheme="minorHAnsi" w:hAnsiTheme="minorHAnsi" w:cstheme="minorBidi"/>
              <w:noProof/>
              <w:kern w:val="2"/>
              <w:sz w:val="24"/>
              <w14:ligatures w14:val="standardContextual"/>
            </w:rPr>
          </w:pPr>
          <w:hyperlink w:anchor="_Toc170229536" w:history="1">
            <w:r w:rsidR="009C1EA0" w:rsidRPr="005F29B9">
              <w:rPr>
                <w:rStyle w:val="Hyperlink"/>
                <w:noProof/>
              </w:rPr>
              <w:t>Conclusion</w:t>
            </w:r>
            <w:r w:rsidR="009C1EA0">
              <w:rPr>
                <w:noProof/>
                <w:webHidden/>
              </w:rPr>
              <w:tab/>
            </w:r>
            <w:r w:rsidR="009C1EA0">
              <w:rPr>
                <w:noProof/>
                <w:webHidden/>
              </w:rPr>
              <w:fldChar w:fldCharType="begin"/>
            </w:r>
            <w:r w:rsidR="009C1EA0">
              <w:rPr>
                <w:noProof/>
                <w:webHidden/>
              </w:rPr>
              <w:instrText xml:space="preserve"> PAGEREF _Toc170229536 \h </w:instrText>
            </w:r>
            <w:r w:rsidR="009C1EA0">
              <w:rPr>
                <w:noProof/>
                <w:webHidden/>
              </w:rPr>
            </w:r>
            <w:r w:rsidR="009C1EA0">
              <w:rPr>
                <w:noProof/>
                <w:webHidden/>
              </w:rPr>
              <w:fldChar w:fldCharType="separate"/>
            </w:r>
            <w:r w:rsidR="009C1EA0">
              <w:rPr>
                <w:noProof/>
                <w:webHidden/>
              </w:rPr>
              <w:t>26</w:t>
            </w:r>
            <w:r w:rsidR="009C1EA0">
              <w:rPr>
                <w:noProof/>
                <w:webHidden/>
              </w:rPr>
              <w:fldChar w:fldCharType="end"/>
            </w:r>
          </w:hyperlink>
        </w:p>
        <w:p w14:paraId="087E549F" w14:textId="5F1303BF" w:rsidR="009C1EA0" w:rsidRDefault="00ED4C55">
          <w:pPr>
            <w:pStyle w:val="TOC1"/>
            <w:rPr>
              <w:rFonts w:asciiTheme="minorHAnsi" w:hAnsiTheme="minorHAnsi" w:cstheme="minorBidi"/>
              <w:b w:val="0"/>
              <w:bCs w:val="0"/>
              <w:kern w:val="2"/>
              <w:sz w:val="24"/>
              <w14:ligatures w14:val="standardContextual"/>
            </w:rPr>
          </w:pPr>
          <w:hyperlink w:anchor="_Toc170229537" w:history="1">
            <w:r w:rsidR="009C1EA0" w:rsidRPr="005F29B9">
              <w:rPr>
                <w:rStyle w:val="Hyperlink"/>
              </w:rPr>
              <w:t>Lab 2 – Implementation of Gesture Recognition with MGC3140 in EGT-Powered Graphical Application</w:t>
            </w:r>
            <w:r w:rsidR="009C1EA0">
              <w:rPr>
                <w:webHidden/>
              </w:rPr>
              <w:tab/>
            </w:r>
            <w:r w:rsidR="009C1EA0">
              <w:rPr>
                <w:webHidden/>
              </w:rPr>
              <w:fldChar w:fldCharType="begin"/>
            </w:r>
            <w:r w:rsidR="009C1EA0">
              <w:rPr>
                <w:webHidden/>
              </w:rPr>
              <w:instrText xml:space="preserve"> PAGEREF _Toc170229537 \h </w:instrText>
            </w:r>
            <w:r w:rsidR="009C1EA0">
              <w:rPr>
                <w:webHidden/>
              </w:rPr>
            </w:r>
            <w:r w:rsidR="009C1EA0">
              <w:rPr>
                <w:webHidden/>
              </w:rPr>
              <w:fldChar w:fldCharType="separate"/>
            </w:r>
            <w:r w:rsidR="009C1EA0">
              <w:rPr>
                <w:webHidden/>
              </w:rPr>
              <w:t>27</w:t>
            </w:r>
            <w:r w:rsidR="009C1EA0">
              <w:rPr>
                <w:webHidden/>
              </w:rPr>
              <w:fldChar w:fldCharType="end"/>
            </w:r>
          </w:hyperlink>
        </w:p>
        <w:p w14:paraId="71811234" w14:textId="1C3DDB34" w:rsidR="009C1EA0" w:rsidRDefault="00ED4C55">
          <w:pPr>
            <w:pStyle w:val="TOC2"/>
            <w:tabs>
              <w:tab w:val="right" w:leader="dot" w:pos="9350"/>
            </w:tabs>
            <w:rPr>
              <w:rFonts w:asciiTheme="minorHAnsi" w:hAnsiTheme="minorHAnsi" w:cstheme="minorBidi"/>
              <w:noProof/>
              <w:kern w:val="2"/>
              <w:sz w:val="24"/>
              <w14:ligatures w14:val="standardContextual"/>
            </w:rPr>
          </w:pPr>
          <w:hyperlink w:anchor="_Toc170229538" w:history="1">
            <w:r w:rsidR="009C1EA0" w:rsidRPr="005F29B9">
              <w:rPr>
                <w:rStyle w:val="Hyperlink"/>
                <w:noProof/>
              </w:rPr>
              <w:t>Hardware Connection</w:t>
            </w:r>
            <w:r w:rsidR="009C1EA0">
              <w:rPr>
                <w:noProof/>
                <w:webHidden/>
              </w:rPr>
              <w:tab/>
            </w:r>
            <w:r w:rsidR="009C1EA0">
              <w:rPr>
                <w:noProof/>
                <w:webHidden/>
              </w:rPr>
              <w:fldChar w:fldCharType="begin"/>
            </w:r>
            <w:r w:rsidR="009C1EA0">
              <w:rPr>
                <w:noProof/>
                <w:webHidden/>
              </w:rPr>
              <w:instrText xml:space="preserve"> PAGEREF _Toc170229538 \h </w:instrText>
            </w:r>
            <w:r w:rsidR="009C1EA0">
              <w:rPr>
                <w:noProof/>
                <w:webHidden/>
              </w:rPr>
            </w:r>
            <w:r w:rsidR="009C1EA0">
              <w:rPr>
                <w:noProof/>
                <w:webHidden/>
              </w:rPr>
              <w:fldChar w:fldCharType="separate"/>
            </w:r>
            <w:r w:rsidR="009C1EA0">
              <w:rPr>
                <w:noProof/>
                <w:webHidden/>
              </w:rPr>
              <w:t>27</w:t>
            </w:r>
            <w:r w:rsidR="009C1EA0">
              <w:rPr>
                <w:noProof/>
                <w:webHidden/>
              </w:rPr>
              <w:fldChar w:fldCharType="end"/>
            </w:r>
          </w:hyperlink>
        </w:p>
        <w:p w14:paraId="7FA448CD" w14:textId="3EFDC68D" w:rsidR="009C1EA0" w:rsidRDefault="00ED4C55">
          <w:pPr>
            <w:pStyle w:val="TOC2"/>
            <w:tabs>
              <w:tab w:val="right" w:leader="dot" w:pos="9350"/>
            </w:tabs>
            <w:rPr>
              <w:rFonts w:asciiTheme="minorHAnsi" w:hAnsiTheme="minorHAnsi" w:cstheme="minorBidi"/>
              <w:noProof/>
              <w:kern w:val="2"/>
              <w:sz w:val="24"/>
              <w14:ligatures w14:val="standardContextual"/>
            </w:rPr>
          </w:pPr>
          <w:hyperlink w:anchor="_Toc170229539" w:history="1">
            <w:r w:rsidR="009C1EA0" w:rsidRPr="005F29B9">
              <w:rPr>
                <w:rStyle w:val="Hyperlink"/>
                <w:noProof/>
              </w:rPr>
              <w:t>Exercise 1: Observe the terminal for gesture action</w:t>
            </w:r>
            <w:r w:rsidR="009C1EA0">
              <w:rPr>
                <w:noProof/>
                <w:webHidden/>
              </w:rPr>
              <w:tab/>
            </w:r>
            <w:r w:rsidR="009C1EA0">
              <w:rPr>
                <w:noProof/>
                <w:webHidden/>
              </w:rPr>
              <w:fldChar w:fldCharType="begin"/>
            </w:r>
            <w:r w:rsidR="009C1EA0">
              <w:rPr>
                <w:noProof/>
                <w:webHidden/>
              </w:rPr>
              <w:instrText xml:space="preserve"> PAGEREF _Toc170229539 \h </w:instrText>
            </w:r>
            <w:r w:rsidR="009C1EA0">
              <w:rPr>
                <w:noProof/>
                <w:webHidden/>
              </w:rPr>
            </w:r>
            <w:r w:rsidR="009C1EA0">
              <w:rPr>
                <w:noProof/>
                <w:webHidden/>
              </w:rPr>
              <w:fldChar w:fldCharType="separate"/>
            </w:r>
            <w:r w:rsidR="009C1EA0">
              <w:rPr>
                <w:noProof/>
                <w:webHidden/>
              </w:rPr>
              <w:t>29</w:t>
            </w:r>
            <w:r w:rsidR="009C1EA0">
              <w:rPr>
                <w:noProof/>
                <w:webHidden/>
              </w:rPr>
              <w:fldChar w:fldCharType="end"/>
            </w:r>
          </w:hyperlink>
        </w:p>
        <w:p w14:paraId="5C89E0AC" w14:textId="3A098DAE" w:rsidR="009C1EA0" w:rsidRDefault="00ED4C55">
          <w:pPr>
            <w:pStyle w:val="TOC2"/>
            <w:tabs>
              <w:tab w:val="right" w:leader="dot" w:pos="9350"/>
            </w:tabs>
            <w:rPr>
              <w:rFonts w:asciiTheme="minorHAnsi" w:hAnsiTheme="minorHAnsi" w:cstheme="minorBidi"/>
              <w:noProof/>
              <w:kern w:val="2"/>
              <w:sz w:val="24"/>
              <w14:ligatures w14:val="standardContextual"/>
            </w:rPr>
          </w:pPr>
          <w:hyperlink w:anchor="_Toc170229540" w:history="1">
            <w:r w:rsidR="009C1EA0" w:rsidRPr="005F29B9">
              <w:rPr>
                <w:rStyle w:val="Hyperlink"/>
                <w:noProof/>
              </w:rPr>
              <w:t>Exercise 2: Navigate the screen using the Gesture Actions</w:t>
            </w:r>
            <w:r w:rsidR="009C1EA0">
              <w:rPr>
                <w:noProof/>
                <w:webHidden/>
              </w:rPr>
              <w:tab/>
            </w:r>
            <w:r w:rsidR="009C1EA0">
              <w:rPr>
                <w:noProof/>
                <w:webHidden/>
              </w:rPr>
              <w:fldChar w:fldCharType="begin"/>
            </w:r>
            <w:r w:rsidR="009C1EA0">
              <w:rPr>
                <w:noProof/>
                <w:webHidden/>
              </w:rPr>
              <w:instrText xml:space="preserve"> PAGEREF _Toc170229540 \h </w:instrText>
            </w:r>
            <w:r w:rsidR="009C1EA0">
              <w:rPr>
                <w:noProof/>
                <w:webHidden/>
              </w:rPr>
            </w:r>
            <w:r w:rsidR="009C1EA0">
              <w:rPr>
                <w:noProof/>
                <w:webHidden/>
              </w:rPr>
              <w:fldChar w:fldCharType="separate"/>
            </w:r>
            <w:r w:rsidR="009C1EA0">
              <w:rPr>
                <w:noProof/>
                <w:webHidden/>
              </w:rPr>
              <w:t>30</w:t>
            </w:r>
            <w:r w:rsidR="009C1EA0">
              <w:rPr>
                <w:noProof/>
                <w:webHidden/>
              </w:rPr>
              <w:fldChar w:fldCharType="end"/>
            </w:r>
          </w:hyperlink>
        </w:p>
        <w:p w14:paraId="307D1E98" w14:textId="146B7949" w:rsidR="009C1EA0" w:rsidRDefault="00ED4C55">
          <w:pPr>
            <w:pStyle w:val="TOC2"/>
            <w:tabs>
              <w:tab w:val="right" w:leader="dot" w:pos="9350"/>
            </w:tabs>
            <w:rPr>
              <w:rFonts w:asciiTheme="minorHAnsi" w:hAnsiTheme="minorHAnsi" w:cstheme="minorBidi"/>
              <w:noProof/>
              <w:kern w:val="2"/>
              <w:sz w:val="24"/>
              <w14:ligatures w14:val="standardContextual"/>
            </w:rPr>
          </w:pPr>
          <w:hyperlink w:anchor="_Toc170229541" w:history="1">
            <w:r w:rsidR="009C1EA0" w:rsidRPr="005F29B9">
              <w:rPr>
                <w:rStyle w:val="Hyperlink"/>
                <w:noProof/>
              </w:rPr>
              <w:t>Conclusion</w:t>
            </w:r>
            <w:r w:rsidR="009C1EA0">
              <w:rPr>
                <w:noProof/>
                <w:webHidden/>
              </w:rPr>
              <w:tab/>
            </w:r>
            <w:r w:rsidR="009C1EA0">
              <w:rPr>
                <w:noProof/>
                <w:webHidden/>
              </w:rPr>
              <w:fldChar w:fldCharType="begin"/>
            </w:r>
            <w:r w:rsidR="009C1EA0">
              <w:rPr>
                <w:noProof/>
                <w:webHidden/>
              </w:rPr>
              <w:instrText xml:space="preserve"> PAGEREF _Toc170229541 \h </w:instrText>
            </w:r>
            <w:r w:rsidR="009C1EA0">
              <w:rPr>
                <w:noProof/>
                <w:webHidden/>
              </w:rPr>
            </w:r>
            <w:r w:rsidR="009C1EA0">
              <w:rPr>
                <w:noProof/>
                <w:webHidden/>
              </w:rPr>
              <w:fldChar w:fldCharType="separate"/>
            </w:r>
            <w:r w:rsidR="009C1EA0">
              <w:rPr>
                <w:noProof/>
                <w:webHidden/>
              </w:rPr>
              <w:t>31</w:t>
            </w:r>
            <w:r w:rsidR="009C1EA0">
              <w:rPr>
                <w:noProof/>
                <w:webHidden/>
              </w:rPr>
              <w:fldChar w:fldCharType="end"/>
            </w:r>
          </w:hyperlink>
        </w:p>
        <w:p w14:paraId="4B0B8D94" w14:textId="146ADB12" w:rsidR="009C1EA0" w:rsidRDefault="00ED4C55">
          <w:pPr>
            <w:pStyle w:val="TOC1"/>
            <w:rPr>
              <w:rFonts w:asciiTheme="minorHAnsi" w:hAnsiTheme="minorHAnsi" w:cstheme="minorBidi"/>
              <w:b w:val="0"/>
              <w:bCs w:val="0"/>
              <w:kern w:val="2"/>
              <w:sz w:val="24"/>
              <w14:ligatures w14:val="standardContextual"/>
            </w:rPr>
          </w:pPr>
          <w:hyperlink w:anchor="_Toc170229542" w:history="1">
            <w:r w:rsidR="009C1EA0" w:rsidRPr="005F29B9">
              <w:rPr>
                <w:rStyle w:val="Hyperlink"/>
              </w:rPr>
              <w:t>Lab 3 - Run AI application (Face Detection) on Target</w:t>
            </w:r>
            <w:r w:rsidR="009C1EA0">
              <w:rPr>
                <w:webHidden/>
              </w:rPr>
              <w:tab/>
            </w:r>
            <w:r w:rsidR="009C1EA0">
              <w:rPr>
                <w:webHidden/>
              </w:rPr>
              <w:fldChar w:fldCharType="begin"/>
            </w:r>
            <w:r w:rsidR="009C1EA0">
              <w:rPr>
                <w:webHidden/>
              </w:rPr>
              <w:instrText xml:space="preserve"> PAGEREF _Toc170229542 \h </w:instrText>
            </w:r>
            <w:r w:rsidR="009C1EA0">
              <w:rPr>
                <w:webHidden/>
              </w:rPr>
            </w:r>
            <w:r w:rsidR="009C1EA0">
              <w:rPr>
                <w:webHidden/>
              </w:rPr>
              <w:fldChar w:fldCharType="separate"/>
            </w:r>
            <w:r w:rsidR="009C1EA0">
              <w:rPr>
                <w:webHidden/>
              </w:rPr>
              <w:t>32</w:t>
            </w:r>
            <w:r w:rsidR="009C1EA0">
              <w:rPr>
                <w:webHidden/>
              </w:rPr>
              <w:fldChar w:fldCharType="end"/>
            </w:r>
          </w:hyperlink>
        </w:p>
        <w:p w14:paraId="154330DF" w14:textId="1B71CAD4" w:rsidR="009C1EA0" w:rsidRDefault="00ED4C55">
          <w:pPr>
            <w:pStyle w:val="TOC2"/>
            <w:tabs>
              <w:tab w:val="right" w:leader="dot" w:pos="9350"/>
            </w:tabs>
            <w:rPr>
              <w:rFonts w:asciiTheme="minorHAnsi" w:hAnsiTheme="minorHAnsi" w:cstheme="minorBidi"/>
              <w:noProof/>
              <w:kern w:val="2"/>
              <w:sz w:val="24"/>
              <w14:ligatures w14:val="standardContextual"/>
            </w:rPr>
          </w:pPr>
          <w:hyperlink w:anchor="_Toc170229543" w:history="1">
            <w:r w:rsidR="009C1EA0" w:rsidRPr="005F29B9">
              <w:rPr>
                <w:rStyle w:val="Hyperlink"/>
                <w:bCs/>
                <w:noProof/>
              </w:rPr>
              <w:t>Hardware Connection</w:t>
            </w:r>
            <w:r w:rsidR="009C1EA0">
              <w:rPr>
                <w:noProof/>
                <w:webHidden/>
              </w:rPr>
              <w:tab/>
            </w:r>
            <w:r w:rsidR="009C1EA0">
              <w:rPr>
                <w:noProof/>
                <w:webHidden/>
              </w:rPr>
              <w:fldChar w:fldCharType="begin"/>
            </w:r>
            <w:r w:rsidR="009C1EA0">
              <w:rPr>
                <w:noProof/>
                <w:webHidden/>
              </w:rPr>
              <w:instrText xml:space="preserve"> PAGEREF _Toc170229543 \h </w:instrText>
            </w:r>
            <w:r w:rsidR="009C1EA0">
              <w:rPr>
                <w:noProof/>
                <w:webHidden/>
              </w:rPr>
            </w:r>
            <w:r w:rsidR="009C1EA0">
              <w:rPr>
                <w:noProof/>
                <w:webHidden/>
              </w:rPr>
              <w:fldChar w:fldCharType="separate"/>
            </w:r>
            <w:r w:rsidR="009C1EA0">
              <w:rPr>
                <w:noProof/>
                <w:webHidden/>
              </w:rPr>
              <w:t>33</w:t>
            </w:r>
            <w:r w:rsidR="009C1EA0">
              <w:rPr>
                <w:noProof/>
                <w:webHidden/>
              </w:rPr>
              <w:fldChar w:fldCharType="end"/>
            </w:r>
          </w:hyperlink>
        </w:p>
        <w:p w14:paraId="4DB6A723" w14:textId="47D83BE4" w:rsidR="009C1EA0" w:rsidRDefault="00ED4C55">
          <w:pPr>
            <w:pStyle w:val="TOC3"/>
            <w:tabs>
              <w:tab w:val="right" w:leader="dot" w:pos="9350"/>
            </w:tabs>
            <w:rPr>
              <w:rFonts w:asciiTheme="minorHAnsi" w:hAnsiTheme="minorHAnsi" w:cstheme="minorBidi"/>
              <w:noProof/>
              <w:kern w:val="2"/>
              <w:sz w:val="24"/>
              <w14:ligatures w14:val="standardContextual"/>
            </w:rPr>
          </w:pPr>
          <w:hyperlink w:anchor="_Toc170229544" w:history="1">
            <w:r w:rsidR="009C1EA0" w:rsidRPr="005F29B9">
              <w:rPr>
                <w:rStyle w:val="Hyperlink"/>
                <w:noProof/>
              </w:rPr>
              <w:t>Exercise 1: Customize GPIO Control Based on Number of Detected Faces</w:t>
            </w:r>
            <w:r w:rsidR="009C1EA0">
              <w:rPr>
                <w:noProof/>
                <w:webHidden/>
              </w:rPr>
              <w:tab/>
            </w:r>
            <w:r w:rsidR="009C1EA0">
              <w:rPr>
                <w:noProof/>
                <w:webHidden/>
              </w:rPr>
              <w:fldChar w:fldCharType="begin"/>
            </w:r>
            <w:r w:rsidR="009C1EA0">
              <w:rPr>
                <w:noProof/>
                <w:webHidden/>
              </w:rPr>
              <w:instrText xml:space="preserve"> PAGEREF _Toc170229544 \h </w:instrText>
            </w:r>
            <w:r w:rsidR="009C1EA0">
              <w:rPr>
                <w:noProof/>
                <w:webHidden/>
              </w:rPr>
            </w:r>
            <w:r w:rsidR="009C1EA0">
              <w:rPr>
                <w:noProof/>
                <w:webHidden/>
              </w:rPr>
              <w:fldChar w:fldCharType="separate"/>
            </w:r>
            <w:r w:rsidR="009C1EA0">
              <w:rPr>
                <w:noProof/>
                <w:webHidden/>
              </w:rPr>
              <w:t>33</w:t>
            </w:r>
            <w:r w:rsidR="009C1EA0">
              <w:rPr>
                <w:noProof/>
                <w:webHidden/>
              </w:rPr>
              <w:fldChar w:fldCharType="end"/>
            </w:r>
          </w:hyperlink>
        </w:p>
        <w:p w14:paraId="7336D888" w14:textId="7E1BFB6C" w:rsidR="009C1EA0" w:rsidRDefault="00ED4C55">
          <w:pPr>
            <w:pStyle w:val="TOC2"/>
            <w:tabs>
              <w:tab w:val="right" w:leader="dot" w:pos="9350"/>
            </w:tabs>
            <w:rPr>
              <w:rFonts w:asciiTheme="minorHAnsi" w:hAnsiTheme="minorHAnsi" w:cstheme="minorBidi"/>
              <w:noProof/>
              <w:kern w:val="2"/>
              <w:sz w:val="24"/>
              <w14:ligatures w14:val="standardContextual"/>
            </w:rPr>
          </w:pPr>
          <w:hyperlink w:anchor="_Toc170229545" w:history="1">
            <w:r w:rsidR="009C1EA0" w:rsidRPr="005F29B9">
              <w:rPr>
                <w:rStyle w:val="Hyperlink"/>
                <w:noProof/>
              </w:rPr>
              <w:t>Conclusion</w:t>
            </w:r>
            <w:r w:rsidR="009C1EA0">
              <w:rPr>
                <w:noProof/>
                <w:webHidden/>
              </w:rPr>
              <w:tab/>
            </w:r>
            <w:r w:rsidR="009C1EA0">
              <w:rPr>
                <w:noProof/>
                <w:webHidden/>
              </w:rPr>
              <w:fldChar w:fldCharType="begin"/>
            </w:r>
            <w:r w:rsidR="009C1EA0">
              <w:rPr>
                <w:noProof/>
                <w:webHidden/>
              </w:rPr>
              <w:instrText xml:space="preserve"> PAGEREF _Toc170229545 \h </w:instrText>
            </w:r>
            <w:r w:rsidR="009C1EA0">
              <w:rPr>
                <w:noProof/>
                <w:webHidden/>
              </w:rPr>
            </w:r>
            <w:r w:rsidR="009C1EA0">
              <w:rPr>
                <w:noProof/>
                <w:webHidden/>
              </w:rPr>
              <w:fldChar w:fldCharType="separate"/>
            </w:r>
            <w:r w:rsidR="009C1EA0">
              <w:rPr>
                <w:noProof/>
                <w:webHidden/>
              </w:rPr>
              <w:t>35</w:t>
            </w:r>
            <w:r w:rsidR="009C1EA0">
              <w:rPr>
                <w:noProof/>
                <w:webHidden/>
              </w:rPr>
              <w:fldChar w:fldCharType="end"/>
            </w:r>
          </w:hyperlink>
        </w:p>
        <w:p w14:paraId="1A1DCC0D" w14:textId="5E168D1F" w:rsidR="009C1EA0" w:rsidRDefault="00ED4C55">
          <w:pPr>
            <w:pStyle w:val="TOC1"/>
            <w:rPr>
              <w:rFonts w:asciiTheme="minorHAnsi" w:hAnsiTheme="minorHAnsi" w:cstheme="minorBidi"/>
              <w:b w:val="0"/>
              <w:bCs w:val="0"/>
              <w:kern w:val="2"/>
              <w:sz w:val="24"/>
              <w14:ligatures w14:val="standardContextual"/>
            </w:rPr>
          </w:pPr>
          <w:hyperlink w:anchor="_Toc170229546" w:history="1">
            <w:r w:rsidR="009C1EA0" w:rsidRPr="005F29B9">
              <w:rPr>
                <w:rStyle w:val="Hyperlink"/>
              </w:rPr>
              <w:t>Appendix A – Procedure for building the image for ATSAMA5D27-WLSOM1 EK using Buildroot</w:t>
            </w:r>
            <w:r w:rsidR="009C1EA0">
              <w:rPr>
                <w:webHidden/>
              </w:rPr>
              <w:tab/>
            </w:r>
            <w:r w:rsidR="009C1EA0">
              <w:rPr>
                <w:webHidden/>
              </w:rPr>
              <w:fldChar w:fldCharType="begin"/>
            </w:r>
            <w:r w:rsidR="009C1EA0">
              <w:rPr>
                <w:webHidden/>
              </w:rPr>
              <w:instrText xml:space="preserve"> PAGEREF _Toc170229546 \h </w:instrText>
            </w:r>
            <w:r w:rsidR="009C1EA0">
              <w:rPr>
                <w:webHidden/>
              </w:rPr>
            </w:r>
            <w:r w:rsidR="009C1EA0">
              <w:rPr>
                <w:webHidden/>
              </w:rPr>
              <w:fldChar w:fldCharType="separate"/>
            </w:r>
            <w:r w:rsidR="009C1EA0">
              <w:rPr>
                <w:webHidden/>
              </w:rPr>
              <w:t>36</w:t>
            </w:r>
            <w:r w:rsidR="009C1EA0">
              <w:rPr>
                <w:webHidden/>
              </w:rPr>
              <w:fldChar w:fldCharType="end"/>
            </w:r>
          </w:hyperlink>
        </w:p>
        <w:p w14:paraId="0429BEE8" w14:textId="202BE276" w:rsidR="009C1EA0" w:rsidRDefault="00ED4C55">
          <w:pPr>
            <w:pStyle w:val="TOC1"/>
            <w:rPr>
              <w:rFonts w:asciiTheme="minorHAnsi" w:hAnsiTheme="minorHAnsi" w:cstheme="minorBidi"/>
              <w:b w:val="0"/>
              <w:bCs w:val="0"/>
              <w:kern w:val="2"/>
              <w:sz w:val="24"/>
              <w14:ligatures w14:val="standardContextual"/>
            </w:rPr>
          </w:pPr>
          <w:hyperlink w:anchor="_Toc170229547" w:history="1">
            <w:r w:rsidR="009C1EA0" w:rsidRPr="005F29B9">
              <w:rPr>
                <w:rStyle w:val="Hyperlink"/>
                <w:i/>
                <w:iCs/>
              </w:rPr>
              <w:t>Appendix B - Study and Understand the Classes and Functions used in the Application Code</w:t>
            </w:r>
            <w:r w:rsidR="009C1EA0">
              <w:rPr>
                <w:webHidden/>
              </w:rPr>
              <w:tab/>
            </w:r>
            <w:r w:rsidR="009C1EA0">
              <w:rPr>
                <w:webHidden/>
              </w:rPr>
              <w:fldChar w:fldCharType="begin"/>
            </w:r>
            <w:r w:rsidR="009C1EA0">
              <w:rPr>
                <w:webHidden/>
              </w:rPr>
              <w:instrText xml:space="preserve"> PAGEREF _Toc170229547 \h </w:instrText>
            </w:r>
            <w:r w:rsidR="009C1EA0">
              <w:rPr>
                <w:webHidden/>
              </w:rPr>
            </w:r>
            <w:r w:rsidR="009C1EA0">
              <w:rPr>
                <w:webHidden/>
              </w:rPr>
              <w:fldChar w:fldCharType="separate"/>
            </w:r>
            <w:r w:rsidR="009C1EA0">
              <w:rPr>
                <w:webHidden/>
              </w:rPr>
              <w:t>39</w:t>
            </w:r>
            <w:r w:rsidR="009C1EA0">
              <w:rPr>
                <w:webHidden/>
              </w:rPr>
              <w:fldChar w:fldCharType="end"/>
            </w:r>
          </w:hyperlink>
        </w:p>
        <w:p w14:paraId="508D75E4" w14:textId="7B1CA4B6" w:rsidR="009C1EA0" w:rsidRDefault="00ED4C55">
          <w:pPr>
            <w:pStyle w:val="TOC1"/>
            <w:rPr>
              <w:rFonts w:asciiTheme="minorHAnsi" w:hAnsiTheme="minorHAnsi" w:cstheme="minorBidi"/>
              <w:b w:val="0"/>
              <w:bCs w:val="0"/>
              <w:kern w:val="2"/>
              <w:sz w:val="24"/>
              <w14:ligatures w14:val="standardContextual"/>
            </w:rPr>
          </w:pPr>
          <w:hyperlink w:anchor="_Toc170229548" w:history="1">
            <w:r w:rsidR="009C1EA0" w:rsidRPr="005F29B9">
              <w:rPr>
                <w:rStyle w:val="Hyperlink"/>
              </w:rPr>
              <w:t>Appendix C – Usage of argparse and tflite_runtime</w:t>
            </w:r>
            <w:r w:rsidR="009C1EA0">
              <w:rPr>
                <w:webHidden/>
              </w:rPr>
              <w:tab/>
            </w:r>
            <w:r w:rsidR="009C1EA0">
              <w:rPr>
                <w:webHidden/>
              </w:rPr>
              <w:fldChar w:fldCharType="begin"/>
            </w:r>
            <w:r w:rsidR="009C1EA0">
              <w:rPr>
                <w:webHidden/>
              </w:rPr>
              <w:instrText xml:space="preserve"> PAGEREF _Toc170229548 \h </w:instrText>
            </w:r>
            <w:r w:rsidR="009C1EA0">
              <w:rPr>
                <w:webHidden/>
              </w:rPr>
            </w:r>
            <w:r w:rsidR="009C1EA0">
              <w:rPr>
                <w:webHidden/>
              </w:rPr>
              <w:fldChar w:fldCharType="separate"/>
            </w:r>
            <w:r w:rsidR="009C1EA0">
              <w:rPr>
                <w:webHidden/>
              </w:rPr>
              <w:t>42</w:t>
            </w:r>
            <w:r w:rsidR="009C1EA0">
              <w:rPr>
                <w:webHidden/>
              </w:rPr>
              <w:fldChar w:fldCharType="end"/>
            </w:r>
          </w:hyperlink>
        </w:p>
        <w:p w14:paraId="5DF07ABA" w14:textId="35D965C2" w:rsidR="009C1EA0" w:rsidRDefault="00ED4C55">
          <w:pPr>
            <w:pStyle w:val="TOC1"/>
            <w:rPr>
              <w:rFonts w:asciiTheme="minorHAnsi" w:hAnsiTheme="minorHAnsi" w:cstheme="minorBidi"/>
              <w:b w:val="0"/>
              <w:bCs w:val="0"/>
              <w:kern w:val="2"/>
              <w:sz w:val="24"/>
              <w14:ligatures w14:val="standardContextual"/>
            </w:rPr>
          </w:pPr>
          <w:hyperlink w:anchor="_Toc170229549" w:history="1">
            <w:r w:rsidR="009C1EA0" w:rsidRPr="005F29B9">
              <w:rPr>
                <w:rStyle w:val="Hyperlink"/>
              </w:rPr>
              <w:t>Appendix D - Study and Understand Python Face detection Application Code</w:t>
            </w:r>
            <w:r w:rsidR="009C1EA0">
              <w:rPr>
                <w:webHidden/>
              </w:rPr>
              <w:tab/>
            </w:r>
            <w:r w:rsidR="009C1EA0">
              <w:rPr>
                <w:webHidden/>
              </w:rPr>
              <w:fldChar w:fldCharType="begin"/>
            </w:r>
            <w:r w:rsidR="009C1EA0">
              <w:rPr>
                <w:webHidden/>
              </w:rPr>
              <w:instrText xml:space="preserve"> PAGEREF _Toc170229549 \h </w:instrText>
            </w:r>
            <w:r w:rsidR="009C1EA0">
              <w:rPr>
                <w:webHidden/>
              </w:rPr>
            </w:r>
            <w:r w:rsidR="009C1EA0">
              <w:rPr>
                <w:webHidden/>
              </w:rPr>
              <w:fldChar w:fldCharType="separate"/>
            </w:r>
            <w:r w:rsidR="009C1EA0">
              <w:rPr>
                <w:webHidden/>
              </w:rPr>
              <w:t>43</w:t>
            </w:r>
            <w:r w:rsidR="009C1EA0">
              <w:rPr>
                <w:webHidden/>
              </w:rPr>
              <w:fldChar w:fldCharType="end"/>
            </w:r>
          </w:hyperlink>
        </w:p>
        <w:p w14:paraId="6DA115AC" w14:textId="223D508F" w:rsidR="009C1EA0" w:rsidRDefault="00ED4C55">
          <w:pPr>
            <w:pStyle w:val="TOC1"/>
            <w:rPr>
              <w:rFonts w:asciiTheme="minorHAnsi" w:hAnsiTheme="minorHAnsi" w:cstheme="minorBidi"/>
              <w:b w:val="0"/>
              <w:bCs w:val="0"/>
              <w:kern w:val="2"/>
              <w:sz w:val="24"/>
              <w14:ligatures w14:val="standardContextual"/>
            </w:rPr>
          </w:pPr>
          <w:hyperlink w:anchor="_Toc170229550" w:history="1">
            <w:r w:rsidR="009C1EA0" w:rsidRPr="005F29B9">
              <w:rPr>
                <w:rStyle w:val="Hyperlink"/>
              </w:rPr>
              <w:t>Appendix E - Study and Understand popup and GPIO status monitoring code snippet</w:t>
            </w:r>
            <w:r w:rsidR="009C1EA0">
              <w:rPr>
                <w:webHidden/>
              </w:rPr>
              <w:tab/>
            </w:r>
            <w:r w:rsidR="009C1EA0">
              <w:rPr>
                <w:webHidden/>
              </w:rPr>
              <w:fldChar w:fldCharType="begin"/>
            </w:r>
            <w:r w:rsidR="009C1EA0">
              <w:rPr>
                <w:webHidden/>
              </w:rPr>
              <w:instrText xml:space="preserve"> PAGEREF _Toc170229550 \h </w:instrText>
            </w:r>
            <w:r w:rsidR="009C1EA0">
              <w:rPr>
                <w:webHidden/>
              </w:rPr>
            </w:r>
            <w:r w:rsidR="009C1EA0">
              <w:rPr>
                <w:webHidden/>
              </w:rPr>
              <w:fldChar w:fldCharType="separate"/>
            </w:r>
            <w:r w:rsidR="009C1EA0">
              <w:rPr>
                <w:webHidden/>
              </w:rPr>
              <w:t>46</w:t>
            </w:r>
            <w:r w:rsidR="009C1EA0">
              <w:rPr>
                <w:webHidden/>
              </w:rPr>
              <w:fldChar w:fldCharType="end"/>
            </w:r>
          </w:hyperlink>
        </w:p>
        <w:p w14:paraId="57C95B19" w14:textId="395F49E5" w:rsidR="009C1EA0" w:rsidRDefault="00ED4C55">
          <w:pPr>
            <w:pStyle w:val="TOC1"/>
            <w:rPr>
              <w:rFonts w:asciiTheme="minorHAnsi" w:hAnsiTheme="minorHAnsi" w:cstheme="minorBidi"/>
              <w:b w:val="0"/>
              <w:bCs w:val="0"/>
              <w:kern w:val="2"/>
              <w:sz w:val="24"/>
              <w14:ligatures w14:val="standardContextual"/>
            </w:rPr>
          </w:pPr>
          <w:hyperlink w:anchor="_Toc170229551" w:history="1">
            <w:r w:rsidR="009C1EA0" w:rsidRPr="005F29B9">
              <w:rPr>
                <w:rStyle w:val="Hyperlink"/>
              </w:rPr>
              <w:t>Appendix F – Installing Face.py and graphics application as system services</w:t>
            </w:r>
            <w:r w:rsidR="009C1EA0">
              <w:rPr>
                <w:webHidden/>
              </w:rPr>
              <w:tab/>
            </w:r>
            <w:r w:rsidR="009C1EA0">
              <w:rPr>
                <w:webHidden/>
              </w:rPr>
              <w:fldChar w:fldCharType="begin"/>
            </w:r>
            <w:r w:rsidR="009C1EA0">
              <w:rPr>
                <w:webHidden/>
              </w:rPr>
              <w:instrText xml:space="preserve"> PAGEREF _Toc170229551 \h </w:instrText>
            </w:r>
            <w:r w:rsidR="009C1EA0">
              <w:rPr>
                <w:webHidden/>
              </w:rPr>
            </w:r>
            <w:r w:rsidR="009C1EA0">
              <w:rPr>
                <w:webHidden/>
              </w:rPr>
              <w:fldChar w:fldCharType="separate"/>
            </w:r>
            <w:r w:rsidR="009C1EA0">
              <w:rPr>
                <w:webHidden/>
              </w:rPr>
              <w:t>51</w:t>
            </w:r>
            <w:r w:rsidR="009C1EA0">
              <w:rPr>
                <w:webHidden/>
              </w:rPr>
              <w:fldChar w:fldCharType="end"/>
            </w:r>
          </w:hyperlink>
        </w:p>
        <w:p w14:paraId="13B935A4" w14:textId="18E53F7B" w:rsidR="00D41B8B" w:rsidRDefault="00A1436F" w:rsidP="00295407">
          <w:pPr>
            <w:rPr>
              <w:noProof/>
            </w:rPr>
          </w:pPr>
          <w:r>
            <w:rPr>
              <w:b/>
              <w:bCs/>
              <w:noProof/>
            </w:rPr>
            <w:fldChar w:fldCharType="end"/>
          </w:r>
        </w:p>
      </w:sdtContent>
    </w:sdt>
    <w:p w14:paraId="33DE4C4B" w14:textId="7F5C05BC" w:rsidR="00C623A0" w:rsidRDefault="00C623A0" w:rsidP="00295407">
      <w:pPr>
        <w:rPr>
          <w:noProof/>
        </w:rPr>
        <w:sectPr w:rsidR="00C623A0" w:rsidSect="00776EA1">
          <w:headerReference w:type="default" r:id="rId12"/>
          <w:footerReference w:type="default" r:id="rId13"/>
          <w:headerReference w:type="first" r:id="rId14"/>
          <w:footerReference w:type="first" r:id="rId15"/>
          <w:pgSz w:w="12240" w:h="15840" w:code="1"/>
          <w:pgMar w:top="1440" w:right="1440" w:bottom="1440" w:left="1440" w:header="720" w:footer="0" w:gutter="0"/>
          <w:pgNumType w:chapStyle="1"/>
          <w:cols w:space="720"/>
          <w:titlePg/>
          <w:docGrid w:linePitch="360"/>
        </w:sectPr>
      </w:pPr>
    </w:p>
    <w:p w14:paraId="21EAF79A" w14:textId="347A3B4D" w:rsidR="00295407" w:rsidRPr="00DA340D" w:rsidRDefault="00295407" w:rsidP="00206672">
      <w:pPr>
        <w:pStyle w:val="Heading2"/>
        <w:rPr>
          <w:b w:val="0"/>
        </w:rPr>
      </w:pPr>
      <w:bookmarkStart w:id="4" w:name="_Toc33603910"/>
      <w:bookmarkStart w:id="5" w:name="_Toc170229524"/>
      <w:r w:rsidRPr="00206672">
        <w:lastRenderedPageBreak/>
        <w:t>Introduction</w:t>
      </w:r>
      <w:r w:rsidRPr="00DA340D">
        <w:t>:</w:t>
      </w:r>
      <w:bookmarkEnd w:id="4"/>
      <w:bookmarkEnd w:id="5"/>
    </w:p>
    <w:p w14:paraId="33DABB8F" w14:textId="2308062E" w:rsidR="00633C2D" w:rsidRPr="008407F8" w:rsidRDefault="00633C2D" w:rsidP="00633C2D">
      <w:pPr>
        <w:pStyle w:val="NormalWeb"/>
        <w:rPr>
          <w:rFonts w:ascii="Arial" w:hAnsi="Arial" w:cs="Arial"/>
          <w:sz w:val="22"/>
          <w:szCs w:val="22"/>
        </w:rPr>
      </w:pPr>
      <w:r w:rsidRPr="008407F8">
        <w:rPr>
          <w:rFonts w:ascii="Arial" w:hAnsi="Arial" w:cs="Arial"/>
          <w:sz w:val="22"/>
          <w:szCs w:val="22"/>
        </w:rPr>
        <w:t xml:space="preserve">The purpose of this lab manual is to guide you through the implementation of advanced embedded design techniques using the </w:t>
      </w:r>
      <w:r w:rsidR="00BE6ACB">
        <w:rPr>
          <w:rFonts w:ascii="Arial" w:hAnsi="Arial" w:cs="Arial"/>
          <w:sz w:val="22"/>
          <w:szCs w:val="22"/>
        </w:rPr>
        <w:t>AT</w:t>
      </w:r>
      <w:r w:rsidRPr="008407F8">
        <w:rPr>
          <w:rFonts w:ascii="Arial" w:hAnsi="Arial" w:cs="Arial"/>
          <w:sz w:val="22"/>
          <w:szCs w:val="22"/>
        </w:rPr>
        <w:t>SAMA5D27</w:t>
      </w:r>
      <w:r w:rsidR="00BE6ACB">
        <w:rPr>
          <w:rFonts w:ascii="Arial" w:hAnsi="Arial" w:cs="Arial"/>
          <w:sz w:val="22"/>
          <w:szCs w:val="22"/>
        </w:rPr>
        <w:t>-</w:t>
      </w:r>
      <w:r w:rsidRPr="008407F8">
        <w:rPr>
          <w:rFonts w:ascii="Arial" w:hAnsi="Arial" w:cs="Arial"/>
          <w:sz w:val="22"/>
          <w:szCs w:val="22"/>
        </w:rPr>
        <w:t>WLSOM1-EK board</w:t>
      </w:r>
      <w:r w:rsidR="00213AC0">
        <w:rPr>
          <w:rFonts w:ascii="Arial" w:hAnsi="Arial" w:cs="Arial"/>
          <w:sz w:val="22"/>
          <w:szCs w:val="22"/>
        </w:rPr>
        <w:t>. T</w:t>
      </w:r>
      <w:r w:rsidR="00F9605B" w:rsidRPr="00F9605B">
        <w:rPr>
          <w:rFonts w:ascii="Arial" w:hAnsi="Arial" w:cs="Arial"/>
          <w:sz w:val="22"/>
          <w:szCs w:val="22"/>
        </w:rPr>
        <w:t>his lab</w:t>
      </w:r>
      <w:r w:rsidR="00C078B2">
        <w:rPr>
          <w:rFonts w:ascii="Arial" w:hAnsi="Arial" w:cs="Arial"/>
          <w:sz w:val="22"/>
          <w:szCs w:val="22"/>
        </w:rPr>
        <w:t>’s</w:t>
      </w:r>
      <w:r w:rsidR="00F9605B" w:rsidRPr="00F9605B">
        <w:rPr>
          <w:rFonts w:ascii="Arial" w:hAnsi="Arial" w:cs="Arial"/>
          <w:sz w:val="22"/>
          <w:szCs w:val="22"/>
        </w:rPr>
        <w:t xml:space="preserve"> </w:t>
      </w:r>
      <w:r w:rsidR="00431A73">
        <w:rPr>
          <w:rFonts w:ascii="Arial" w:hAnsi="Arial" w:cs="Arial"/>
          <w:sz w:val="22"/>
          <w:szCs w:val="22"/>
        </w:rPr>
        <w:t>emph</w:t>
      </w:r>
      <w:r w:rsidR="00C078B2">
        <w:rPr>
          <w:rFonts w:ascii="Arial" w:hAnsi="Arial" w:cs="Arial"/>
          <w:sz w:val="22"/>
          <w:szCs w:val="22"/>
        </w:rPr>
        <w:t>a</w:t>
      </w:r>
      <w:r w:rsidR="007D23E9">
        <w:rPr>
          <w:rFonts w:ascii="Arial" w:hAnsi="Arial" w:cs="Arial"/>
          <w:sz w:val="22"/>
          <w:szCs w:val="22"/>
        </w:rPr>
        <w:t>sis</w:t>
      </w:r>
      <w:r w:rsidR="00F9605B" w:rsidRPr="00F9605B">
        <w:rPr>
          <w:rFonts w:ascii="Arial" w:hAnsi="Arial" w:cs="Arial"/>
          <w:sz w:val="22"/>
          <w:szCs w:val="22"/>
        </w:rPr>
        <w:t xml:space="preserve"> </w:t>
      </w:r>
      <w:r w:rsidR="00C078B2">
        <w:rPr>
          <w:rFonts w:ascii="Arial" w:hAnsi="Arial" w:cs="Arial"/>
          <w:sz w:val="22"/>
          <w:szCs w:val="22"/>
        </w:rPr>
        <w:t>is on integrating</w:t>
      </w:r>
      <w:r w:rsidR="00F9605B" w:rsidRPr="00F9605B">
        <w:rPr>
          <w:rFonts w:ascii="Arial" w:hAnsi="Arial" w:cs="Arial"/>
          <w:sz w:val="22"/>
          <w:szCs w:val="22"/>
        </w:rPr>
        <w:t xml:space="preserve"> graphical application with AI-powered face detection to enhance security and user interaction</w:t>
      </w:r>
      <w:r w:rsidR="00723837">
        <w:rPr>
          <w:rFonts w:ascii="Arial" w:hAnsi="Arial" w:cs="Arial"/>
          <w:sz w:val="22"/>
          <w:szCs w:val="22"/>
        </w:rPr>
        <w:t>. Additionally, it includes incorporation of</w:t>
      </w:r>
      <w:r w:rsidRPr="008407F8">
        <w:rPr>
          <w:rFonts w:ascii="Arial" w:hAnsi="Arial" w:cs="Arial"/>
          <w:sz w:val="22"/>
          <w:szCs w:val="22"/>
        </w:rPr>
        <w:t xml:space="preserve"> the MGC3140 Emerald Kit </w:t>
      </w:r>
      <w:r w:rsidR="008D6E3F">
        <w:rPr>
          <w:rFonts w:ascii="Arial" w:hAnsi="Arial" w:cs="Arial"/>
          <w:sz w:val="22"/>
          <w:szCs w:val="22"/>
        </w:rPr>
        <w:t xml:space="preserve">for </w:t>
      </w:r>
      <w:r w:rsidRPr="008407F8">
        <w:rPr>
          <w:rFonts w:ascii="Arial" w:hAnsi="Arial" w:cs="Arial"/>
          <w:sz w:val="22"/>
          <w:szCs w:val="22"/>
        </w:rPr>
        <w:t xml:space="preserve">gesture </w:t>
      </w:r>
      <w:r w:rsidR="00F647FD" w:rsidRPr="008407F8">
        <w:rPr>
          <w:rFonts w:ascii="Arial" w:hAnsi="Arial" w:cs="Arial"/>
          <w:sz w:val="22"/>
          <w:szCs w:val="22"/>
        </w:rPr>
        <w:t>sens</w:t>
      </w:r>
      <w:r w:rsidR="008D6E3F">
        <w:rPr>
          <w:rFonts w:ascii="Arial" w:hAnsi="Arial" w:cs="Arial"/>
          <w:sz w:val="22"/>
          <w:szCs w:val="22"/>
        </w:rPr>
        <w:t>ing</w:t>
      </w:r>
      <w:r w:rsidR="00F647FD" w:rsidRPr="008407F8">
        <w:rPr>
          <w:rFonts w:ascii="Arial" w:hAnsi="Arial" w:cs="Arial"/>
          <w:sz w:val="22"/>
          <w:szCs w:val="22"/>
        </w:rPr>
        <w:t xml:space="preserve"> and</w:t>
      </w:r>
      <w:r w:rsidRPr="008407F8">
        <w:rPr>
          <w:rFonts w:ascii="Arial" w:hAnsi="Arial" w:cs="Arial"/>
          <w:sz w:val="22"/>
          <w:szCs w:val="22"/>
        </w:rPr>
        <w:t xml:space="preserve"> </w:t>
      </w:r>
      <w:r w:rsidR="00A24603">
        <w:rPr>
          <w:rFonts w:ascii="Arial" w:hAnsi="Arial" w:cs="Arial"/>
          <w:sz w:val="22"/>
          <w:szCs w:val="22"/>
        </w:rPr>
        <w:t>utilization of</w:t>
      </w:r>
      <w:r w:rsidRPr="008407F8">
        <w:rPr>
          <w:rFonts w:ascii="Arial" w:hAnsi="Arial" w:cs="Arial"/>
          <w:sz w:val="22"/>
          <w:szCs w:val="22"/>
        </w:rPr>
        <w:t xml:space="preserve"> the </w:t>
      </w:r>
      <w:r w:rsidR="00E74509">
        <w:rPr>
          <w:rFonts w:ascii="Arial" w:hAnsi="Arial" w:cs="Arial"/>
          <w:sz w:val="22"/>
          <w:szCs w:val="22"/>
        </w:rPr>
        <w:t>M</w:t>
      </w:r>
      <w:r w:rsidR="004E3C42">
        <w:rPr>
          <w:rFonts w:ascii="Arial" w:hAnsi="Arial" w:cs="Arial"/>
          <w:sz w:val="22"/>
          <w:szCs w:val="22"/>
        </w:rPr>
        <w:t xml:space="preserve">icrochip Graphics </w:t>
      </w:r>
      <w:r w:rsidR="00DB3656">
        <w:rPr>
          <w:rFonts w:ascii="Arial" w:hAnsi="Arial" w:cs="Arial"/>
          <w:sz w:val="22"/>
          <w:szCs w:val="22"/>
        </w:rPr>
        <w:t>Suite</w:t>
      </w:r>
      <w:r w:rsidR="004E3C42">
        <w:rPr>
          <w:rFonts w:ascii="Arial" w:hAnsi="Arial" w:cs="Arial"/>
          <w:sz w:val="22"/>
          <w:szCs w:val="22"/>
        </w:rPr>
        <w:t xml:space="preserve"> for Linux (MGS)</w:t>
      </w:r>
      <w:r w:rsidR="00A24603">
        <w:rPr>
          <w:rFonts w:ascii="Arial" w:hAnsi="Arial" w:cs="Arial"/>
          <w:sz w:val="22"/>
          <w:szCs w:val="22"/>
        </w:rPr>
        <w:t xml:space="preserve"> </w:t>
      </w:r>
      <w:r w:rsidR="341E34CB" w:rsidRPr="31765C81">
        <w:rPr>
          <w:rFonts w:ascii="Arial" w:hAnsi="Arial" w:cs="Arial"/>
          <w:sz w:val="22"/>
          <w:szCs w:val="22"/>
        </w:rPr>
        <w:t xml:space="preserve">/ Ensemble Graphics Toolkit (EGT) </w:t>
      </w:r>
      <w:r w:rsidR="00A24603">
        <w:rPr>
          <w:rFonts w:ascii="Arial" w:hAnsi="Arial" w:cs="Arial"/>
          <w:sz w:val="22"/>
          <w:szCs w:val="22"/>
        </w:rPr>
        <w:t>for graphical application development</w:t>
      </w:r>
      <w:r w:rsidRPr="008407F8">
        <w:rPr>
          <w:rFonts w:ascii="Arial" w:hAnsi="Arial" w:cs="Arial"/>
          <w:sz w:val="22"/>
          <w:szCs w:val="22"/>
        </w:rPr>
        <w:t xml:space="preserve">. </w:t>
      </w:r>
    </w:p>
    <w:p w14:paraId="695A3DD4" w14:textId="04F9C1DF" w:rsidR="00633C2D" w:rsidRPr="00633C2D" w:rsidRDefault="00633C2D" w:rsidP="00633C2D">
      <w:pPr>
        <w:spacing w:before="100" w:beforeAutospacing="1" w:after="100" w:afterAutospacing="1" w:line="240" w:lineRule="auto"/>
        <w:rPr>
          <w:rFonts w:eastAsia="Times New Roman"/>
          <w:szCs w:val="22"/>
        </w:rPr>
      </w:pPr>
      <w:r w:rsidRPr="00633C2D">
        <w:rPr>
          <w:rFonts w:eastAsia="Times New Roman"/>
          <w:szCs w:val="22"/>
        </w:rPr>
        <w:t xml:space="preserve">In this lab, you will </w:t>
      </w:r>
      <w:r w:rsidR="00F95CDA">
        <w:rPr>
          <w:rFonts w:eastAsia="Times New Roman"/>
          <w:szCs w:val="22"/>
        </w:rPr>
        <w:t>be developing</w:t>
      </w:r>
      <w:r w:rsidR="00F647FD">
        <w:rPr>
          <w:rFonts w:eastAsia="Times New Roman"/>
          <w:szCs w:val="22"/>
        </w:rPr>
        <w:t xml:space="preserve"> </w:t>
      </w:r>
      <w:r w:rsidR="007212A2">
        <w:rPr>
          <w:rFonts w:eastAsia="Times New Roman"/>
          <w:szCs w:val="22"/>
        </w:rPr>
        <w:t>an ATM application which involves graphics</w:t>
      </w:r>
      <w:r w:rsidR="00E70166">
        <w:rPr>
          <w:rFonts w:eastAsia="Times New Roman"/>
          <w:szCs w:val="22"/>
        </w:rPr>
        <w:t xml:space="preserve">, AI and a </w:t>
      </w:r>
      <w:r w:rsidR="000756D8">
        <w:rPr>
          <w:rFonts w:eastAsia="Times New Roman"/>
          <w:szCs w:val="22"/>
        </w:rPr>
        <w:t>contactless</w:t>
      </w:r>
      <w:r w:rsidR="00E70166">
        <w:rPr>
          <w:rFonts w:eastAsia="Times New Roman"/>
          <w:szCs w:val="22"/>
        </w:rPr>
        <w:t xml:space="preserve"> user </w:t>
      </w:r>
      <w:r w:rsidR="00441CD5">
        <w:rPr>
          <w:rFonts w:eastAsia="Times New Roman"/>
          <w:szCs w:val="22"/>
        </w:rPr>
        <w:t>interface</w:t>
      </w:r>
      <w:r w:rsidR="009A0FAB">
        <w:rPr>
          <w:rFonts w:eastAsia="Times New Roman"/>
          <w:szCs w:val="22"/>
        </w:rPr>
        <w:t xml:space="preserve">. You will create and manage </w:t>
      </w:r>
      <w:r w:rsidR="00A10C8A">
        <w:rPr>
          <w:rFonts w:eastAsia="Times New Roman"/>
          <w:szCs w:val="22"/>
        </w:rPr>
        <w:t xml:space="preserve">a </w:t>
      </w:r>
      <w:r w:rsidR="009A0FAB">
        <w:rPr>
          <w:rFonts w:eastAsia="Times New Roman"/>
          <w:szCs w:val="22"/>
        </w:rPr>
        <w:t xml:space="preserve">GUI </w:t>
      </w:r>
      <w:r w:rsidR="00415FDA">
        <w:rPr>
          <w:rFonts w:eastAsia="Times New Roman"/>
          <w:szCs w:val="22"/>
        </w:rPr>
        <w:t>using</w:t>
      </w:r>
      <w:r w:rsidR="009A0FAB">
        <w:rPr>
          <w:rFonts w:eastAsia="Times New Roman"/>
          <w:szCs w:val="22"/>
        </w:rPr>
        <w:t xml:space="preserve"> </w:t>
      </w:r>
      <w:r w:rsidR="00751832">
        <w:rPr>
          <w:rFonts w:eastAsia="Times New Roman"/>
          <w:szCs w:val="22"/>
        </w:rPr>
        <w:t>MGS Linux</w:t>
      </w:r>
      <w:r w:rsidR="00BF1A54">
        <w:rPr>
          <w:rFonts w:eastAsia="Times New Roman"/>
          <w:szCs w:val="22"/>
        </w:rPr>
        <w:t xml:space="preserve"> / EGT</w:t>
      </w:r>
      <w:r w:rsidR="009A0FAB">
        <w:rPr>
          <w:rFonts w:eastAsia="Times New Roman"/>
          <w:szCs w:val="22"/>
        </w:rPr>
        <w:t>,</w:t>
      </w:r>
      <w:r w:rsidR="0003676D">
        <w:rPr>
          <w:rFonts w:eastAsia="Times New Roman"/>
          <w:szCs w:val="22"/>
        </w:rPr>
        <w:t xml:space="preserve"> </w:t>
      </w:r>
      <w:r w:rsidR="007552CB">
        <w:rPr>
          <w:rFonts w:eastAsia="Times New Roman"/>
          <w:szCs w:val="22"/>
        </w:rPr>
        <w:t xml:space="preserve">control </w:t>
      </w:r>
      <w:r w:rsidR="00AF6AD8">
        <w:rPr>
          <w:rFonts w:eastAsia="Times New Roman"/>
          <w:szCs w:val="22"/>
        </w:rPr>
        <w:t xml:space="preserve">screen </w:t>
      </w:r>
      <w:r w:rsidR="00976A80">
        <w:rPr>
          <w:rFonts w:eastAsia="Times New Roman"/>
          <w:szCs w:val="22"/>
        </w:rPr>
        <w:t>navigation</w:t>
      </w:r>
      <w:r w:rsidR="005B4B4C">
        <w:rPr>
          <w:rFonts w:eastAsia="Times New Roman"/>
          <w:szCs w:val="22"/>
        </w:rPr>
        <w:t xml:space="preserve"> </w:t>
      </w:r>
      <w:r w:rsidR="00DB3656">
        <w:rPr>
          <w:rFonts w:eastAsia="Times New Roman"/>
          <w:szCs w:val="22"/>
        </w:rPr>
        <w:t>using</w:t>
      </w:r>
      <w:r w:rsidR="00E40DDC">
        <w:rPr>
          <w:rFonts w:eastAsia="Times New Roman"/>
          <w:szCs w:val="22"/>
        </w:rPr>
        <w:t xml:space="preserve"> </w:t>
      </w:r>
      <w:r w:rsidR="009A0FAB">
        <w:rPr>
          <w:rFonts w:eastAsia="Times New Roman"/>
          <w:szCs w:val="22"/>
        </w:rPr>
        <w:t>gesture</w:t>
      </w:r>
      <w:r w:rsidR="0062556C">
        <w:rPr>
          <w:rFonts w:eastAsia="Times New Roman"/>
          <w:szCs w:val="22"/>
        </w:rPr>
        <w:t>-based</w:t>
      </w:r>
      <w:r w:rsidR="005B4B4C">
        <w:rPr>
          <w:rFonts w:eastAsia="Times New Roman"/>
          <w:szCs w:val="22"/>
        </w:rPr>
        <w:t xml:space="preserve"> action</w:t>
      </w:r>
      <w:r w:rsidR="009A0FAB">
        <w:rPr>
          <w:rFonts w:eastAsia="Times New Roman"/>
          <w:szCs w:val="22"/>
        </w:rPr>
        <w:t xml:space="preserve">s, and implement a security feature using AI face detection. </w:t>
      </w:r>
      <w:r w:rsidRPr="00633C2D">
        <w:rPr>
          <w:rFonts w:eastAsia="Times New Roman"/>
          <w:szCs w:val="22"/>
        </w:rPr>
        <w:t>Specifically, the face detection</w:t>
      </w:r>
      <w:r w:rsidR="00887FB6">
        <w:rPr>
          <w:rFonts w:eastAsia="Times New Roman"/>
          <w:szCs w:val="22"/>
        </w:rPr>
        <w:t xml:space="preserve"> application</w:t>
      </w:r>
      <w:r w:rsidRPr="00633C2D">
        <w:rPr>
          <w:rFonts w:eastAsia="Times New Roman"/>
          <w:szCs w:val="22"/>
        </w:rPr>
        <w:t xml:space="preserve"> will alert the user if more than one face is detected while accessing the GUI, ensuring privacy and security.</w:t>
      </w:r>
    </w:p>
    <w:p w14:paraId="4602E8E6" w14:textId="4F3D4998" w:rsidR="00633C2D" w:rsidRPr="00633C2D" w:rsidRDefault="00633C2D" w:rsidP="00633C2D">
      <w:pPr>
        <w:spacing w:before="100" w:beforeAutospacing="1" w:after="100" w:afterAutospacing="1" w:line="240" w:lineRule="auto"/>
        <w:rPr>
          <w:rFonts w:eastAsia="Times New Roman"/>
          <w:szCs w:val="22"/>
        </w:rPr>
      </w:pPr>
      <w:r w:rsidRPr="00633C2D">
        <w:rPr>
          <w:rFonts w:eastAsia="Times New Roman"/>
          <w:szCs w:val="22"/>
        </w:rPr>
        <w:t>By the end of this lab, you will have hands-on experience with:</w:t>
      </w:r>
    </w:p>
    <w:p w14:paraId="78AD9532" w14:textId="0B394444" w:rsidR="00633C2D" w:rsidRPr="00633C2D" w:rsidRDefault="00633C2D" w:rsidP="00633C2D">
      <w:pPr>
        <w:numPr>
          <w:ilvl w:val="0"/>
          <w:numId w:val="21"/>
        </w:numPr>
        <w:spacing w:before="100" w:beforeAutospacing="1" w:after="100" w:afterAutospacing="1" w:line="240" w:lineRule="auto"/>
        <w:rPr>
          <w:rFonts w:eastAsia="Times New Roman"/>
          <w:szCs w:val="22"/>
        </w:rPr>
      </w:pPr>
      <w:r w:rsidRPr="00633C2D">
        <w:rPr>
          <w:rFonts w:eastAsia="Times New Roman"/>
          <w:szCs w:val="22"/>
        </w:rPr>
        <w:t xml:space="preserve">Connecting and configuring the </w:t>
      </w:r>
      <w:r w:rsidR="00BE6ACB">
        <w:rPr>
          <w:rFonts w:eastAsia="Times New Roman"/>
          <w:szCs w:val="22"/>
        </w:rPr>
        <w:t>AT</w:t>
      </w:r>
      <w:r w:rsidRPr="00633C2D">
        <w:rPr>
          <w:rFonts w:eastAsia="Times New Roman"/>
          <w:szCs w:val="22"/>
        </w:rPr>
        <w:t>SAMA5D27</w:t>
      </w:r>
      <w:r w:rsidR="00BE6ACB">
        <w:rPr>
          <w:rFonts w:eastAsia="Times New Roman"/>
          <w:szCs w:val="22"/>
        </w:rPr>
        <w:t>-</w:t>
      </w:r>
      <w:r w:rsidRPr="00633C2D">
        <w:rPr>
          <w:rFonts w:eastAsia="Times New Roman"/>
          <w:szCs w:val="22"/>
        </w:rPr>
        <w:t>WLSOM1-EK board and the MGC3140 gesture sensor.</w:t>
      </w:r>
    </w:p>
    <w:p w14:paraId="3641909B" w14:textId="50C8FB29" w:rsidR="00633C2D" w:rsidRPr="00633C2D" w:rsidRDefault="00633C2D" w:rsidP="00633C2D">
      <w:pPr>
        <w:numPr>
          <w:ilvl w:val="0"/>
          <w:numId w:val="21"/>
        </w:numPr>
        <w:spacing w:before="100" w:beforeAutospacing="1" w:after="100" w:afterAutospacing="1" w:line="240" w:lineRule="auto"/>
        <w:rPr>
          <w:rFonts w:eastAsia="Times New Roman"/>
          <w:szCs w:val="22"/>
        </w:rPr>
      </w:pPr>
      <w:r w:rsidRPr="00633C2D">
        <w:rPr>
          <w:rFonts w:eastAsia="Times New Roman"/>
          <w:szCs w:val="22"/>
        </w:rPr>
        <w:t xml:space="preserve">Implementing and managing </w:t>
      </w:r>
      <w:r w:rsidR="00960909">
        <w:rPr>
          <w:rFonts w:eastAsia="Times New Roman"/>
          <w:szCs w:val="22"/>
        </w:rPr>
        <w:t>GUI</w:t>
      </w:r>
      <w:r w:rsidRPr="00633C2D">
        <w:rPr>
          <w:rFonts w:eastAsia="Times New Roman"/>
          <w:szCs w:val="22"/>
        </w:rPr>
        <w:t xml:space="preserve"> using EGT</w:t>
      </w:r>
      <w:r w:rsidR="00A53ADA">
        <w:rPr>
          <w:rFonts w:eastAsia="Times New Roman"/>
          <w:szCs w:val="22"/>
        </w:rPr>
        <w:t xml:space="preserve"> / MGS Linux</w:t>
      </w:r>
      <w:r w:rsidRPr="00633C2D">
        <w:rPr>
          <w:rFonts w:eastAsia="Times New Roman"/>
          <w:szCs w:val="22"/>
        </w:rPr>
        <w:t>.</w:t>
      </w:r>
    </w:p>
    <w:p w14:paraId="42FB56F6" w14:textId="77777777" w:rsidR="00633C2D" w:rsidRPr="00633C2D" w:rsidRDefault="00633C2D" w:rsidP="00633C2D">
      <w:pPr>
        <w:numPr>
          <w:ilvl w:val="0"/>
          <w:numId w:val="21"/>
        </w:numPr>
        <w:spacing w:before="100" w:beforeAutospacing="1" w:after="100" w:afterAutospacing="1" w:line="240" w:lineRule="auto"/>
        <w:rPr>
          <w:rFonts w:eastAsia="Times New Roman"/>
          <w:szCs w:val="22"/>
        </w:rPr>
      </w:pPr>
      <w:r w:rsidRPr="00633C2D">
        <w:rPr>
          <w:rFonts w:eastAsia="Times New Roman"/>
          <w:szCs w:val="22"/>
        </w:rPr>
        <w:t>Integrating AI face detection for security alerts.</w:t>
      </w:r>
    </w:p>
    <w:p w14:paraId="018CB086" w14:textId="0526D4B5" w:rsidR="00534CA6" w:rsidRPr="00534CA6" w:rsidRDefault="00534CA6" w:rsidP="00534CA6">
      <w:pPr>
        <w:numPr>
          <w:ilvl w:val="0"/>
          <w:numId w:val="21"/>
        </w:numPr>
        <w:spacing w:before="100" w:beforeAutospacing="1" w:after="100" w:afterAutospacing="1" w:line="240" w:lineRule="auto"/>
        <w:rPr>
          <w:rFonts w:eastAsia="Times New Roman"/>
          <w:szCs w:val="22"/>
        </w:rPr>
      </w:pPr>
      <w:r w:rsidRPr="00633C2D">
        <w:rPr>
          <w:rFonts w:eastAsia="Times New Roman"/>
          <w:szCs w:val="22"/>
        </w:rPr>
        <w:t>Controlling GUI screens with gesture inputs.</w:t>
      </w:r>
    </w:p>
    <w:p w14:paraId="08BD6AA7" w14:textId="75A0E1F6" w:rsidR="00361C9A" w:rsidRPr="00572F09" w:rsidRDefault="00633C2D" w:rsidP="00572F09">
      <w:pPr>
        <w:spacing w:before="100" w:beforeAutospacing="1" w:after="100" w:afterAutospacing="1" w:line="240" w:lineRule="auto"/>
        <w:rPr>
          <w:rFonts w:eastAsia="Times New Roman"/>
          <w:szCs w:val="22"/>
        </w:rPr>
      </w:pPr>
      <w:r w:rsidRPr="00633C2D">
        <w:rPr>
          <w:rFonts w:eastAsia="Times New Roman"/>
          <w:szCs w:val="22"/>
        </w:rPr>
        <w:t>This lab manual is designed to provide a comprehensive learning experience without the need for extensive coding. However, detailed comments and appendices are included for those who wish to dive deeper into the code and its functionalities.</w:t>
      </w:r>
    </w:p>
    <w:p w14:paraId="1C9E2D03" w14:textId="3FD174D7" w:rsidR="00F2432A" w:rsidRDefault="00F2432A" w:rsidP="00603A00">
      <w:pPr>
        <w:spacing w:before="360" w:after="120"/>
        <w:rPr>
          <w:b/>
          <w:bCs/>
          <w:szCs w:val="22"/>
          <w:u w:val="single"/>
        </w:rPr>
      </w:pPr>
      <w:r w:rsidRPr="008407F8">
        <w:rPr>
          <w:b/>
          <w:bCs/>
          <w:szCs w:val="22"/>
          <w:u w:val="single"/>
        </w:rPr>
        <w:t>Upon completion, you will</w:t>
      </w:r>
      <w:r w:rsidR="002608BC">
        <w:rPr>
          <w:b/>
          <w:bCs/>
          <w:szCs w:val="22"/>
          <w:u w:val="single"/>
        </w:rPr>
        <w:t xml:space="preserve"> be</w:t>
      </w:r>
      <w:r w:rsidR="00F11864">
        <w:rPr>
          <w:b/>
          <w:bCs/>
          <w:szCs w:val="22"/>
          <w:u w:val="single"/>
        </w:rPr>
        <w:t xml:space="preserve"> able to</w:t>
      </w:r>
      <w:r w:rsidRPr="008407F8">
        <w:rPr>
          <w:b/>
          <w:bCs/>
          <w:szCs w:val="22"/>
          <w:u w:val="single"/>
        </w:rPr>
        <w:t>:</w:t>
      </w:r>
    </w:p>
    <w:p w14:paraId="7B318123" w14:textId="7049B864" w:rsidR="00F2432A" w:rsidRPr="008407F8" w:rsidRDefault="005967A4" w:rsidP="00F2432A">
      <w:pPr>
        <w:pStyle w:val="ListParagraph"/>
        <w:numPr>
          <w:ilvl w:val="0"/>
          <w:numId w:val="3"/>
        </w:numPr>
        <w:spacing w:after="0" w:line="276" w:lineRule="auto"/>
        <w:rPr>
          <w:szCs w:val="22"/>
        </w:rPr>
      </w:pPr>
      <w:r>
        <w:rPr>
          <w:szCs w:val="22"/>
        </w:rPr>
        <w:t>D</w:t>
      </w:r>
      <w:r w:rsidR="00FD60BA" w:rsidRPr="008407F8">
        <w:rPr>
          <w:szCs w:val="22"/>
        </w:rPr>
        <w:t>esign your own screen</w:t>
      </w:r>
      <w:r w:rsidR="00257AC8" w:rsidRPr="008407F8">
        <w:rPr>
          <w:szCs w:val="22"/>
        </w:rPr>
        <w:t xml:space="preserve"> using the EGT framework</w:t>
      </w:r>
    </w:p>
    <w:p w14:paraId="35340CA2" w14:textId="7775A54D" w:rsidR="00F2432A" w:rsidRPr="008407F8" w:rsidRDefault="005967A4" w:rsidP="00F2432A">
      <w:pPr>
        <w:pStyle w:val="ListParagraph"/>
        <w:numPr>
          <w:ilvl w:val="0"/>
          <w:numId w:val="3"/>
        </w:numPr>
        <w:spacing w:after="0" w:line="276" w:lineRule="auto"/>
        <w:rPr>
          <w:szCs w:val="22"/>
        </w:rPr>
      </w:pPr>
      <w:r>
        <w:rPr>
          <w:szCs w:val="22"/>
        </w:rPr>
        <w:t>N</w:t>
      </w:r>
      <w:r w:rsidR="00257AC8" w:rsidRPr="008407F8">
        <w:rPr>
          <w:szCs w:val="22"/>
        </w:rPr>
        <w:t>avigate the screen using MGC3140 (Gesture sens</w:t>
      </w:r>
      <w:r w:rsidR="0035742F" w:rsidRPr="008407F8">
        <w:rPr>
          <w:szCs w:val="22"/>
        </w:rPr>
        <w:t>or)</w:t>
      </w:r>
    </w:p>
    <w:p w14:paraId="0A40DFC2" w14:textId="77537ADF" w:rsidR="0035742F" w:rsidRPr="008407F8" w:rsidRDefault="005967A4" w:rsidP="00F2432A">
      <w:pPr>
        <w:pStyle w:val="ListParagraph"/>
        <w:numPr>
          <w:ilvl w:val="0"/>
          <w:numId w:val="3"/>
        </w:numPr>
        <w:spacing w:after="0" w:line="276" w:lineRule="auto"/>
        <w:rPr>
          <w:szCs w:val="22"/>
        </w:rPr>
      </w:pPr>
      <w:r>
        <w:rPr>
          <w:szCs w:val="22"/>
        </w:rPr>
        <w:t>I</w:t>
      </w:r>
      <w:r w:rsidR="000C11C0">
        <w:rPr>
          <w:szCs w:val="22"/>
        </w:rPr>
        <w:t>nterface</w:t>
      </w:r>
      <w:r w:rsidR="0035742F" w:rsidRPr="008407F8">
        <w:rPr>
          <w:szCs w:val="22"/>
        </w:rPr>
        <w:t xml:space="preserve"> AI into the </w:t>
      </w:r>
      <w:r w:rsidR="000C11C0">
        <w:rPr>
          <w:szCs w:val="22"/>
        </w:rPr>
        <w:t>Graphical Application</w:t>
      </w:r>
    </w:p>
    <w:p w14:paraId="3F21EC35" w14:textId="77777777" w:rsidR="001E0DB7" w:rsidRPr="00A22621" w:rsidRDefault="001E0DB7" w:rsidP="001E0DB7">
      <w:pPr>
        <w:pStyle w:val="Heading2"/>
      </w:pPr>
      <w:bookmarkStart w:id="6" w:name="_Toc12601148"/>
      <w:bookmarkStart w:id="7" w:name="_Toc170229525"/>
      <w:r w:rsidRPr="00A22621">
        <w:t>Conventions</w:t>
      </w:r>
      <w:bookmarkEnd w:id="6"/>
      <w:bookmarkEnd w:id="7"/>
    </w:p>
    <w:p w14:paraId="136F7770" w14:textId="77777777" w:rsidR="001E0DB7" w:rsidRDefault="001E0DB7" w:rsidP="001E0DB7">
      <w:pPr>
        <w:rPr>
          <w:rFonts w:ascii="Courier New" w:hAnsi="Courier New" w:cs="Courier New"/>
          <w:i/>
          <w:iCs/>
          <w:sz w:val="28"/>
          <w:szCs w:val="28"/>
        </w:rPr>
      </w:pPr>
      <w:r w:rsidRPr="00467FE6">
        <w:rPr>
          <w:sz w:val="28"/>
          <w:szCs w:val="28"/>
        </w:rPr>
        <w:t xml:space="preserve">Serial Terminal Commands </w:t>
      </w:r>
      <w:r w:rsidRPr="00467FE6">
        <w:rPr>
          <w:sz w:val="28"/>
          <w:szCs w:val="28"/>
        </w:rPr>
        <w:tab/>
      </w:r>
      <w:proofErr w:type="spellStart"/>
      <w:r w:rsidRPr="00B21F7F">
        <w:rPr>
          <w:rFonts w:ascii="Courier New" w:hAnsi="Courier New" w:cs="Courier New"/>
          <w:i/>
          <w:iCs/>
          <w:sz w:val="28"/>
          <w:szCs w:val="28"/>
        </w:rPr>
        <w:t>CommandName</w:t>
      </w:r>
      <w:proofErr w:type="spellEnd"/>
    </w:p>
    <w:p w14:paraId="7BFD7B84" w14:textId="77777777" w:rsidR="00A53ADA" w:rsidRPr="00D7201B" w:rsidRDefault="00A53ADA" w:rsidP="00A53ADA">
      <w:pPr>
        <w:pStyle w:val="info"/>
      </w:pPr>
      <w:r w:rsidRPr="00D7201B">
        <w:rPr>
          <w:b/>
          <w:bCs/>
          <w:noProof/>
        </w:rPr>
        <w:drawing>
          <wp:anchor distT="0" distB="0" distL="114300" distR="114300" simplePos="0" relativeHeight="251658266" behindDoc="0" locked="0" layoutInCell="1" allowOverlap="1" wp14:anchorId="467881F2" wp14:editId="0FCA38D1">
            <wp:simplePos x="0" y="0"/>
            <wp:positionH relativeFrom="column">
              <wp:posOffset>336232</wp:posOffset>
            </wp:positionH>
            <wp:positionV relativeFrom="paragraph">
              <wp:posOffset>5715</wp:posOffset>
            </wp:positionV>
            <wp:extent cx="338138" cy="338138"/>
            <wp:effectExtent l="0" t="0" r="5080" b="5080"/>
            <wp:wrapNone/>
            <wp:docPr id="313326452" name="Picture 2" descr="A blue circle with a black letter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119172" name="Picture 3" descr="A blue circle with a black letter in it&#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38138" cy="338138"/>
                    </a:xfrm>
                    <a:prstGeom prst="rect">
                      <a:avLst/>
                    </a:prstGeom>
                  </pic:spPr>
                </pic:pic>
              </a:graphicData>
            </a:graphic>
            <wp14:sizeRelH relativeFrom="page">
              <wp14:pctWidth>0</wp14:pctWidth>
            </wp14:sizeRelH>
            <wp14:sizeRelV relativeFrom="page">
              <wp14:pctHeight>0</wp14:pctHeight>
            </wp14:sizeRelV>
          </wp:anchor>
        </w:drawing>
      </w:r>
      <w:r w:rsidRPr="00D7201B">
        <w:rPr>
          <w:b/>
          <w:bCs/>
        </w:rPr>
        <w:t>INFO</w:t>
      </w:r>
      <w:r w:rsidRPr="00D7201B">
        <w:rPr>
          <w:b/>
          <w:bCs/>
        </w:rPr>
        <w:tab/>
      </w:r>
      <w:r w:rsidRPr="00D7201B">
        <w:tab/>
      </w:r>
      <w:r w:rsidRPr="00D7201B">
        <w:tab/>
        <w:t>Relevant information about a specific topic</w:t>
      </w:r>
    </w:p>
    <w:p w14:paraId="11A506C8" w14:textId="77777777" w:rsidR="001E0DB7" w:rsidRPr="00B51AB0" w:rsidRDefault="001E0DB7" w:rsidP="001E0DB7">
      <w:r w:rsidRPr="00B51AB0">
        <w:tab/>
      </w:r>
      <w:r w:rsidRPr="00B51AB0">
        <w:tab/>
      </w:r>
    </w:p>
    <w:p w14:paraId="7C5624A7" w14:textId="77777777" w:rsidR="001E0DB7" w:rsidRDefault="001E0DB7" w:rsidP="00CA2279">
      <w:pPr>
        <w:pStyle w:val="warning"/>
      </w:pPr>
      <w:r w:rsidRPr="00D7201B">
        <w:rPr>
          <w:b/>
          <w:bCs/>
          <w:noProof/>
        </w:rPr>
        <w:drawing>
          <wp:anchor distT="0" distB="0" distL="114300" distR="114300" simplePos="0" relativeHeight="251658253" behindDoc="0" locked="0" layoutInCell="1" allowOverlap="1" wp14:anchorId="11D33252" wp14:editId="5BF26917">
            <wp:simplePos x="0" y="0"/>
            <wp:positionH relativeFrom="column">
              <wp:posOffset>288290</wp:posOffset>
            </wp:positionH>
            <wp:positionV relativeFrom="paragraph">
              <wp:posOffset>12700</wp:posOffset>
            </wp:positionV>
            <wp:extent cx="374904" cy="338328"/>
            <wp:effectExtent l="0" t="0" r="6350" b="5080"/>
            <wp:wrapNone/>
            <wp:docPr id="692112743" name="Picture 4" descr="A red triangle with a black exclamation m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112743" name="Picture 4" descr="A red triangle with a black exclamation mark&#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74904" cy="338328"/>
                    </a:xfrm>
                    <a:prstGeom prst="rect">
                      <a:avLst/>
                    </a:prstGeom>
                  </pic:spPr>
                </pic:pic>
              </a:graphicData>
            </a:graphic>
            <wp14:sizeRelH relativeFrom="page">
              <wp14:pctWidth>0</wp14:pctWidth>
            </wp14:sizeRelH>
            <wp14:sizeRelV relativeFrom="page">
              <wp14:pctHeight>0</wp14:pctHeight>
            </wp14:sizeRelV>
          </wp:anchor>
        </w:drawing>
      </w:r>
      <w:r w:rsidRPr="00D7201B">
        <w:rPr>
          <w:b/>
          <w:bCs/>
        </w:rPr>
        <w:t xml:space="preserve">WARNING </w:t>
      </w:r>
      <w:r>
        <w:t xml:space="preserve">          </w:t>
      </w:r>
      <w:r>
        <w:tab/>
      </w:r>
      <w:r w:rsidRPr="00B51AB0">
        <w:t>Important informati</w:t>
      </w:r>
      <w:r>
        <w:t xml:space="preserve">on                       </w:t>
      </w:r>
    </w:p>
    <w:p w14:paraId="31550BF8" w14:textId="77777777" w:rsidR="00E13F27" w:rsidRDefault="00E13F27" w:rsidP="00E13F27">
      <w:pPr>
        <w:pStyle w:val="Heading9"/>
      </w:pPr>
    </w:p>
    <w:p w14:paraId="21288E37" w14:textId="77777777" w:rsidR="00E13F27" w:rsidRDefault="00E13F27" w:rsidP="00E13F27"/>
    <w:p w14:paraId="0383623D" w14:textId="77777777" w:rsidR="00E13F27" w:rsidRDefault="00E13F27" w:rsidP="00E13F27"/>
    <w:p w14:paraId="78FA7D71" w14:textId="684074F8" w:rsidR="00E13F27" w:rsidRPr="00E13F27" w:rsidRDefault="00E13F27" w:rsidP="00E13F27">
      <w:pPr>
        <w:pStyle w:val="info"/>
        <w:sectPr w:rsidR="00E13F27" w:rsidRPr="00E13F27" w:rsidSect="001E0DB7">
          <w:headerReference w:type="default" r:id="rId18"/>
          <w:headerReference w:type="first" r:id="rId19"/>
          <w:footerReference w:type="first" r:id="rId20"/>
          <w:pgSz w:w="12240" w:h="15840"/>
          <w:pgMar w:top="1152" w:right="1008" w:bottom="720" w:left="1008" w:header="432" w:footer="0" w:gutter="0"/>
          <w:cols w:space="720"/>
          <w:docGrid w:linePitch="360"/>
        </w:sectPr>
      </w:pPr>
      <w:r w:rsidRPr="00570C23">
        <w:rPr>
          <w:b/>
          <w:bCs/>
          <w:noProof/>
        </w:rPr>
        <w:drawing>
          <wp:anchor distT="0" distB="0" distL="114300" distR="114300" simplePos="0" relativeHeight="251658282" behindDoc="0" locked="0" layoutInCell="1" allowOverlap="1" wp14:anchorId="4B05C8BD" wp14:editId="7DB675E9">
            <wp:simplePos x="0" y="0"/>
            <wp:positionH relativeFrom="column">
              <wp:posOffset>336232</wp:posOffset>
            </wp:positionH>
            <wp:positionV relativeFrom="paragraph">
              <wp:posOffset>5715</wp:posOffset>
            </wp:positionV>
            <wp:extent cx="338138" cy="338138"/>
            <wp:effectExtent l="0" t="0" r="5080" b="5080"/>
            <wp:wrapNone/>
            <wp:docPr id="394193735" name="Picture 3" descr="A blue circle with a black letter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502386" name="Picture 3" descr="A blue circle with a black letter in it&#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38138" cy="338138"/>
                    </a:xfrm>
                    <a:prstGeom prst="rect">
                      <a:avLst/>
                    </a:prstGeom>
                  </pic:spPr>
                </pic:pic>
              </a:graphicData>
            </a:graphic>
            <wp14:sizeRelH relativeFrom="page">
              <wp14:pctWidth>0</wp14:pctWidth>
            </wp14:sizeRelH>
            <wp14:sizeRelV relativeFrom="page">
              <wp14:pctHeight>0</wp14:pctHeight>
            </wp14:sizeRelV>
          </wp:anchor>
        </w:drawing>
      </w:r>
      <w:r w:rsidRPr="00570C23">
        <w:t>Ensemble Graphics Toolkit</w:t>
      </w:r>
      <w:r w:rsidR="001C54D8" w:rsidRPr="00570C23">
        <w:t xml:space="preserve"> (</w:t>
      </w:r>
      <w:r w:rsidR="001C54D8" w:rsidRPr="00570C23">
        <w:rPr>
          <w:b/>
          <w:bCs/>
        </w:rPr>
        <w:t>EGT</w:t>
      </w:r>
      <w:r w:rsidRPr="00570C23">
        <w:t>)</w:t>
      </w:r>
      <w:r w:rsidR="00BE0ECD">
        <w:t xml:space="preserve"> is </w:t>
      </w:r>
      <w:r w:rsidR="00582D04">
        <w:t>being</w:t>
      </w:r>
      <w:r w:rsidR="00BE0ECD">
        <w:t xml:space="preserve"> rebranded</w:t>
      </w:r>
      <w:r w:rsidR="0048286C">
        <w:t xml:space="preserve"> and released</w:t>
      </w:r>
      <w:r w:rsidR="00BE0ECD">
        <w:t xml:space="preserve"> as </w:t>
      </w:r>
      <w:r w:rsidR="00BE0ECD" w:rsidRPr="00570C23">
        <w:rPr>
          <w:b/>
          <w:bCs/>
        </w:rPr>
        <w:t>Microchip Graphics Suite for Linux</w:t>
      </w:r>
      <w:r w:rsidR="00BE0ECD" w:rsidRPr="00570C23">
        <w:t xml:space="preserve"> </w:t>
      </w:r>
      <w:r w:rsidR="0048286C">
        <w:t>(MGS Linu</w:t>
      </w:r>
      <w:r w:rsidR="00B30B0B">
        <w:t>x</w:t>
      </w:r>
      <w:r w:rsidR="00C339B8">
        <w:t>).</w:t>
      </w:r>
      <w:r w:rsidR="00C339B8" w:rsidRPr="00570C23">
        <w:t xml:space="preserve"> This</w:t>
      </w:r>
      <w:r w:rsidR="001B0439" w:rsidRPr="00570C23">
        <w:t xml:space="preserve"> lab </w:t>
      </w:r>
      <w:r w:rsidR="008C4C32">
        <w:t xml:space="preserve">manual continues to </w:t>
      </w:r>
      <w:r w:rsidR="00EE4FD0">
        <w:t>refer to</w:t>
      </w:r>
      <w:r w:rsidR="002102E4">
        <w:t xml:space="preserve"> the Graphics frame</w:t>
      </w:r>
      <w:r w:rsidR="00CD78D8">
        <w:t>work as</w:t>
      </w:r>
      <w:r w:rsidR="001B0439" w:rsidRPr="00570C23">
        <w:t xml:space="preserve"> EGT</w:t>
      </w:r>
      <w:r w:rsidR="00677C42">
        <w:t>.</w:t>
      </w:r>
      <w:r w:rsidR="00C72203">
        <w:t xml:space="preserve"> </w:t>
      </w:r>
      <w:r w:rsidR="00C72203" w:rsidRPr="00C339B8">
        <w:rPr>
          <w:b/>
          <w:bCs/>
        </w:rPr>
        <w:t>However, i</w:t>
      </w:r>
      <w:r w:rsidR="00D03B30" w:rsidRPr="00C339B8">
        <w:rPr>
          <w:b/>
          <w:bCs/>
        </w:rPr>
        <w:t xml:space="preserve">n </w:t>
      </w:r>
      <w:r w:rsidR="00D03B30">
        <w:rPr>
          <w:b/>
          <w:bCs/>
        </w:rPr>
        <w:t>future, MGS Linux must be used</w:t>
      </w:r>
      <w:r w:rsidR="003E2193">
        <w:rPr>
          <w:b/>
          <w:bCs/>
        </w:rPr>
        <w:t xml:space="preserve"> for graphical </w:t>
      </w:r>
      <w:r w:rsidR="00145674">
        <w:rPr>
          <w:b/>
          <w:bCs/>
        </w:rPr>
        <w:t>application developments</w:t>
      </w:r>
      <w:r w:rsidR="007D4273">
        <w:rPr>
          <w:b/>
          <w:bCs/>
        </w:rPr>
        <w:t>.</w:t>
      </w:r>
    </w:p>
    <w:p w14:paraId="1882DEF1" w14:textId="73E8255C" w:rsidR="00295407" w:rsidRPr="00DA340D" w:rsidRDefault="00387CBB" w:rsidP="00206672">
      <w:pPr>
        <w:pStyle w:val="Heading2"/>
        <w:rPr>
          <w:b w:val="0"/>
        </w:rPr>
      </w:pPr>
      <w:bookmarkStart w:id="8" w:name="_Toc33603911"/>
      <w:bookmarkStart w:id="9" w:name="_Toc170229526"/>
      <w:r>
        <w:lastRenderedPageBreak/>
        <w:t>Software</w:t>
      </w:r>
      <w:r w:rsidR="003E18E3">
        <w:t xml:space="preserve"> </w:t>
      </w:r>
      <w:r w:rsidR="00295407" w:rsidRPr="00206672">
        <w:t>Prerequisites</w:t>
      </w:r>
      <w:r w:rsidR="00295407" w:rsidRPr="00DA340D">
        <w:t>:</w:t>
      </w:r>
      <w:bookmarkEnd w:id="8"/>
      <w:bookmarkEnd w:id="9"/>
    </w:p>
    <w:p w14:paraId="14E696C3" w14:textId="467F69B2" w:rsidR="00B662E7" w:rsidRDefault="00213C1C" w:rsidP="0057693C">
      <w:pPr>
        <w:pStyle w:val="ListParagraph"/>
        <w:keepNext/>
        <w:numPr>
          <w:ilvl w:val="0"/>
          <w:numId w:val="7"/>
        </w:numPr>
        <w:spacing w:line="276" w:lineRule="auto"/>
      </w:pPr>
      <w:r>
        <w:t xml:space="preserve">Eclipse IDE </w:t>
      </w:r>
      <w:r w:rsidR="003742F6">
        <w:t>for C/C++ Developers</w:t>
      </w:r>
    </w:p>
    <w:p w14:paraId="53250793" w14:textId="77777777" w:rsidR="002A71F0" w:rsidRDefault="00F903E7" w:rsidP="0057693C">
      <w:pPr>
        <w:pStyle w:val="ListParagraph"/>
        <w:keepNext/>
        <w:numPr>
          <w:ilvl w:val="0"/>
          <w:numId w:val="7"/>
        </w:numPr>
        <w:spacing w:line="276" w:lineRule="auto"/>
      </w:pPr>
      <w:proofErr w:type="spellStart"/>
      <w:r w:rsidRPr="00E31CEC">
        <w:t>Buildroot</w:t>
      </w:r>
      <w:proofErr w:type="spellEnd"/>
      <w:r w:rsidR="00422B2F">
        <w:t xml:space="preserve"> </w:t>
      </w:r>
      <w:r w:rsidR="001F7D48">
        <w:t>image</w:t>
      </w:r>
      <w:r w:rsidR="004E757D">
        <w:t xml:space="preserve"> </w:t>
      </w:r>
      <w:r w:rsidR="00E62A93">
        <w:t>(version: linux4microchip</w:t>
      </w:r>
      <w:r w:rsidR="00211648">
        <w:t>-202</w:t>
      </w:r>
      <w:r w:rsidR="00E31CEC" w:rsidRPr="00E31CEC">
        <w:t>3.10</w:t>
      </w:r>
      <w:r w:rsidR="004E757D">
        <w:t>)</w:t>
      </w:r>
      <w:r w:rsidR="00B274FC">
        <w:t xml:space="preserve"> </w:t>
      </w:r>
    </w:p>
    <w:p w14:paraId="5020EC4C" w14:textId="5F1AA146" w:rsidR="00F903E7" w:rsidRDefault="00B274FC" w:rsidP="002A71F0">
      <w:pPr>
        <w:pStyle w:val="ListParagraph"/>
        <w:keepNext/>
        <w:numPr>
          <w:ilvl w:val="1"/>
          <w:numId w:val="7"/>
        </w:numPr>
        <w:spacing w:line="276" w:lineRule="auto"/>
      </w:pPr>
      <w:r>
        <w:t xml:space="preserve">Prebuilt with AI dependencies and </w:t>
      </w:r>
      <w:proofErr w:type="spellStart"/>
      <w:r w:rsidR="00C6351D">
        <w:t>GestIC</w:t>
      </w:r>
      <w:proofErr w:type="spellEnd"/>
      <w:r w:rsidR="00C6351D">
        <w:t xml:space="preserve"> driver</w:t>
      </w:r>
    </w:p>
    <w:p w14:paraId="4F49AE09" w14:textId="32A99441" w:rsidR="004704D7" w:rsidRPr="00416B2C" w:rsidRDefault="004704D7" w:rsidP="004704D7">
      <w:pPr>
        <w:pStyle w:val="Heading2"/>
        <w:spacing w:before="0" w:after="240"/>
        <w:rPr>
          <w:rFonts w:cs="Arial"/>
          <w:b w:val="0"/>
          <w:bCs/>
          <w:szCs w:val="32"/>
        </w:rPr>
      </w:pPr>
      <w:bookmarkStart w:id="10" w:name="_Toc170229527"/>
      <w:bookmarkStart w:id="11" w:name="_Toc33603912"/>
      <w:r w:rsidRPr="00416B2C">
        <w:rPr>
          <w:rFonts w:cs="Arial"/>
          <w:bCs/>
          <w:szCs w:val="32"/>
        </w:rPr>
        <w:t>Hardware Requirements:</w:t>
      </w:r>
      <w:bookmarkEnd w:id="10"/>
    </w:p>
    <w:p w14:paraId="67DBB23F" w14:textId="3E5AF81F" w:rsidR="0037137B" w:rsidRPr="003E18E3" w:rsidRDefault="007538BD" w:rsidP="0037137B">
      <w:pPr>
        <w:keepNext/>
        <w:spacing w:line="276" w:lineRule="auto"/>
      </w:pPr>
      <w:r>
        <w:t>Below</w:t>
      </w:r>
      <w:r w:rsidR="0037137B" w:rsidRPr="003E18E3">
        <w:t xml:space="preserve"> is the list of hardware required to complete this lab:</w:t>
      </w:r>
    </w:p>
    <w:p w14:paraId="725216F7" w14:textId="6BA6CC2E" w:rsidR="0037137B" w:rsidRPr="003E18E3" w:rsidRDefault="006766C6" w:rsidP="0037137B">
      <w:pPr>
        <w:keepNext/>
        <w:numPr>
          <w:ilvl w:val="0"/>
          <w:numId w:val="5"/>
        </w:numPr>
        <w:spacing w:line="276" w:lineRule="auto"/>
      </w:pPr>
      <w:r>
        <w:t>AT</w:t>
      </w:r>
      <w:r w:rsidR="0037137B" w:rsidRPr="003E18E3">
        <w:t>SAMA5D27</w:t>
      </w:r>
      <w:r>
        <w:t>-</w:t>
      </w:r>
      <w:r w:rsidR="0037137B">
        <w:t>WL</w:t>
      </w:r>
      <w:r w:rsidR="0037137B" w:rsidRPr="003E18E3">
        <w:t>SOM1</w:t>
      </w:r>
      <w:r>
        <w:t xml:space="preserve"> </w:t>
      </w:r>
      <w:r w:rsidR="00D84BB7">
        <w:t>EK</w:t>
      </w:r>
      <w:r w:rsidR="0037137B" w:rsidRPr="003E18E3">
        <w:t xml:space="preserve"> (</w:t>
      </w:r>
      <w:hyperlink r:id="rId21" w:history="1">
        <w:r w:rsidR="00D84BB7" w:rsidRPr="0009454F">
          <w:rPr>
            <w:rStyle w:val="Hyperlink"/>
          </w:rPr>
          <w:t>DM320117</w:t>
        </w:r>
      </w:hyperlink>
      <w:r w:rsidR="0037137B" w:rsidRPr="003E18E3">
        <w:t>)</w:t>
      </w:r>
    </w:p>
    <w:p w14:paraId="69845FC4" w14:textId="5528ABA7" w:rsidR="0037137B" w:rsidRDefault="0037137B" w:rsidP="0037137B">
      <w:pPr>
        <w:keepNext/>
        <w:numPr>
          <w:ilvl w:val="0"/>
          <w:numId w:val="5"/>
        </w:numPr>
        <w:spacing w:line="276" w:lineRule="auto"/>
      </w:pPr>
      <w:r>
        <w:t>MGC3140 Emerald Development Kit</w:t>
      </w:r>
      <w:r w:rsidR="00F86383">
        <w:t xml:space="preserve"> (</w:t>
      </w:r>
      <w:hyperlink r:id="rId22" w:history="1">
        <w:r w:rsidR="00F86383" w:rsidRPr="006D6196">
          <w:rPr>
            <w:rStyle w:val="Hyperlink"/>
          </w:rPr>
          <w:t>DM160238</w:t>
        </w:r>
      </w:hyperlink>
      <w:r w:rsidR="00F86383">
        <w:t>)</w:t>
      </w:r>
    </w:p>
    <w:p w14:paraId="593E9C62" w14:textId="31A73296" w:rsidR="00E17E2E" w:rsidRPr="003E18E3" w:rsidRDefault="00813DB3" w:rsidP="0037137B">
      <w:pPr>
        <w:keepNext/>
        <w:numPr>
          <w:ilvl w:val="0"/>
          <w:numId w:val="5"/>
        </w:numPr>
        <w:spacing w:line="276" w:lineRule="auto"/>
      </w:pPr>
      <w:r>
        <w:t>5-inch WVGA LCD DISPLAY</w:t>
      </w:r>
      <w:r w:rsidR="00A77314">
        <w:t xml:space="preserve"> (</w:t>
      </w:r>
      <w:hyperlink r:id="rId23" w:history="1">
        <w:r w:rsidR="00A77314" w:rsidRPr="001E352C">
          <w:rPr>
            <w:rStyle w:val="Hyperlink"/>
          </w:rPr>
          <w:t>AC32</w:t>
        </w:r>
        <w:r w:rsidR="00323523" w:rsidRPr="001E352C">
          <w:rPr>
            <w:rStyle w:val="Hyperlink"/>
          </w:rPr>
          <w:t>0005-5</w:t>
        </w:r>
      </w:hyperlink>
      <w:r w:rsidR="00323523">
        <w:t>)</w:t>
      </w:r>
    </w:p>
    <w:p w14:paraId="70E81017" w14:textId="77777777" w:rsidR="00CD6380" w:rsidRDefault="00CD6380" w:rsidP="00CD6380">
      <w:pPr>
        <w:keepNext/>
        <w:numPr>
          <w:ilvl w:val="0"/>
          <w:numId w:val="5"/>
        </w:numPr>
        <w:spacing w:line="276" w:lineRule="auto"/>
      </w:pPr>
      <w:r w:rsidRPr="003E18E3">
        <w:t xml:space="preserve">SD Card (2GB+) </w:t>
      </w:r>
    </w:p>
    <w:p w14:paraId="392A9559" w14:textId="77777777" w:rsidR="00943D53" w:rsidRDefault="00943D53">
      <w:pPr>
        <w:keepNext/>
        <w:numPr>
          <w:ilvl w:val="0"/>
          <w:numId w:val="5"/>
        </w:numPr>
        <w:spacing w:line="276" w:lineRule="auto"/>
      </w:pPr>
      <w:r>
        <w:t>20-Pin to 6-Pin Adapter</w:t>
      </w:r>
    </w:p>
    <w:p w14:paraId="6A8CEACD" w14:textId="23E8E364" w:rsidR="006D6196" w:rsidRPr="003E18E3" w:rsidRDefault="006D6196">
      <w:pPr>
        <w:keepNext/>
        <w:numPr>
          <w:ilvl w:val="0"/>
          <w:numId w:val="5"/>
        </w:numPr>
        <w:spacing w:line="276" w:lineRule="auto"/>
      </w:pPr>
      <w:r w:rsidRPr="003E18E3">
        <w:t>A Micro-USB cable</w:t>
      </w:r>
    </w:p>
    <w:p w14:paraId="4B24509F" w14:textId="59369663" w:rsidR="0037137B" w:rsidRDefault="0037137B" w:rsidP="000409E2">
      <w:pPr>
        <w:keepNext/>
        <w:spacing w:line="276" w:lineRule="auto"/>
        <w:jc w:val="center"/>
      </w:pPr>
      <w:r w:rsidRPr="003E18E3">
        <w:rPr>
          <w:noProof/>
        </w:rPr>
        <w:drawing>
          <wp:inline distT="0" distB="0" distL="0" distR="0" wp14:anchorId="0DFBC560" wp14:editId="5BD674B0">
            <wp:extent cx="3219450" cy="1974481"/>
            <wp:effectExtent l="0" t="0" r="0" b="6985"/>
            <wp:docPr id="779784028" name="Picture 1" descr="A green circuit board with a antenn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784028" name="Picture 1" descr="A green circuit board with a antenna&#10;&#10;Description automatically generated"/>
                    <pic:cNvPicPr/>
                  </pic:nvPicPr>
                  <pic:blipFill rotWithShape="1">
                    <a:blip r:embed="rId24"/>
                    <a:srcRect t="3115" r="5039" b="-1"/>
                    <a:stretch/>
                  </pic:blipFill>
                  <pic:spPr bwMode="auto">
                    <a:xfrm>
                      <a:off x="0" y="0"/>
                      <a:ext cx="3220218" cy="1974952"/>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E0699D8" wp14:editId="0EC5C59D">
            <wp:extent cx="2511890" cy="1486894"/>
            <wp:effectExtent l="0" t="0" r="3175" b="0"/>
            <wp:docPr id="345572195" name="Picture 2" descr="AC3200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C320005-5"/>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18675" b="22131"/>
                    <a:stretch/>
                  </pic:blipFill>
                  <pic:spPr bwMode="auto">
                    <a:xfrm>
                      <a:off x="0" y="0"/>
                      <a:ext cx="2519911" cy="1491642"/>
                    </a:xfrm>
                    <a:prstGeom prst="rect">
                      <a:avLst/>
                    </a:prstGeom>
                    <a:noFill/>
                    <a:ln>
                      <a:noFill/>
                    </a:ln>
                    <a:extLst>
                      <a:ext uri="{53640926-AAD7-44D8-BBD7-CCE9431645EC}">
                        <a14:shadowObscured xmlns:a14="http://schemas.microsoft.com/office/drawing/2010/main"/>
                      </a:ext>
                    </a:extLst>
                  </pic:spPr>
                </pic:pic>
              </a:graphicData>
            </a:graphic>
          </wp:inline>
        </w:drawing>
      </w:r>
    </w:p>
    <w:p w14:paraId="647234E1" w14:textId="6CDE0FEB" w:rsidR="0037137B" w:rsidRDefault="0037137B" w:rsidP="000A536F">
      <w:pPr>
        <w:keepNext/>
        <w:spacing w:line="276" w:lineRule="auto"/>
        <w:jc w:val="center"/>
      </w:pPr>
      <w:r w:rsidRPr="003E18E3">
        <w:rPr>
          <w:noProof/>
        </w:rPr>
        <w:drawing>
          <wp:inline distT="0" distB="0" distL="0" distR="0" wp14:anchorId="507EEBEB" wp14:editId="472D1E39">
            <wp:extent cx="3206915" cy="1962251"/>
            <wp:effectExtent l="0" t="0" r="0" b="0"/>
            <wp:docPr id="1475646903" name="Picture 1" descr="A green circuit board and a small chi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646903" name="Picture 1" descr="A green circuit board and a small chip&#10;&#10;Description automatically generated"/>
                    <pic:cNvPicPr/>
                  </pic:nvPicPr>
                  <pic:blipFill>
                    <a:blip r:embed="rId26"/>
                    <a:stretch>
                      <a:fillRect/>
                    </a:stretch>
                  </pic:blipFill>
                  <pic:spPr>
                    <a:xfrm>
                      <a:off x="0" y="0"/>
                      <a:ext cx="3206915" cy="1962251"/>
                    </a:xfrm>
                    <a:prstGeom prst="rect">
                      <a:avLst/>
                    </a:prstGeom>
                  </pic:spPr>
                </pic:pic>
              </a:graphicData>
            </a:graphic>
          </wp:inline>
        </w:drawing>
      </w:r>
      <w:bookmarkStart w:id="12" w:name="_Toc168603620"/>
      <w:r w:rsidR="000744C1">
        <w:t xml:space="preserve">              </w:t>
      </w:r>
      <w:r w:rsidR="00213C1C">
        <w:fldChar w:fldCharType="begin"/>
      </w:r>
      <w:r w:rsidR="00213C1C">
        <w:instrText xml:space="preserve"> INCLUDEPICTURE "https://encrypted-tbn3.gstatic.com/shopping?q=tbn:ANd9GcQ3nqtSRTWjP_Rb0zWvdcvFZVu5t0tVnQjaKb35cEjokvtMFnfCVvWCvp3NJczZ6S76Q1CQVjG-pmLUd06SC80kRmKUvMtyrQ" \* MERGEFORMATINET </w:instrText>
      </w:r>
      <w:r w:rsidR="00213C1C">
        <w:fldChar w:fldCharType="separate"/>
      </w:r>
      <w:r w:rsidR="00ED4C55">
        <w:pict w14:anchorId="1AC7577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Large image of Microchip I/O1 Xplained Pro Extension Board Evaluation Board, ATIO1-XPRO. 1 of 1" style="width:24.15pt;height:24.15pt"/>
        </w:pict>
      </w:r>
      <w:r w:rsidR="00213C1C">
        <w:fldChar w:fldCharType="end"/>
      </w:r>
    </w:p>
    <w:p w14:paraId="0F6335FA" w14:textId="77777777" w:rsidR="00CD6380" w:rsidRDefault="00CD6380" w:rsidP="0037137B">
      <w:pPr>
        <w:keepNext/>
        <w:spacing w:line="276" w:lineRule="auto"/>
      </w:pPr>
    </w:p>
    <w:p w14:paraId="4E1DE628" w14:textId="77777777" w:rsidR="00B274FC" w:rsidRDefault="00B274FC" w:rsidP="0037137B">
      <w:pPr>
        <w:keepNext/>
        <w:spacing w:line="276" w:lineRule="auto"/>
      </w:pPr>
    </w:p>
    <w:p w14:paraId="3D831A80" w14:textId="77777777" w:rsidR="000A536F" w:rsidRDefault="000A536F">
      <w:pPr>
        <w:rPr>
          <w:b/>
          <w:bCs/>
          <w:i/>
          <w:iCs/>
          <w:sz w:val="36"/>
          <w:szCs w:val="36"/>
        </w:rPr>
      </w:pPr>
      <w:r>
        <w:br w:type="page"/>
      </w:r>
    </w:p>
    <w:p w14:paraId="32CBF5F6" w14:textId="1E15985E" w:rsidR="00227EF4" w:rsidRPr="000744C1" w:rsidRDefault="00227EF4" w:rsidP="005F28DE">
      <w:pPr>
        <w:pStyle w:val="Heading1"/>
      </w:pPr>
      <w:r w:rsidRPr="00227EF4">
        <w:lastRenderedPageBreak/>
        <w:t xml:space="preserve"> </w:t>
      </w:r>
      <w:bookmarkStart w:id="13" w:name="_Toc170229528"/>
      <w:r w:rsidRPr="00227EF4">
        <w:t>Lab 1: Developing a Graphical Application Using EGT</w:t>
      </w:r>
      <w:r w:rsidR="007B2E3F">
        <w:t xml:space="preserve"> </w:t>
      </w:r>
      <w:r w:rsidRPr="00227EF4">
        <w:t>with Eclipse IDE</w:t>
      </w:r>
      <w:bookmarkEnd w:id="12"/>
      <w:bookmarkEnd w:id="13"/>
    </w:p>
    <w:p w14:paraId="7762F84B" w14:textId="77777777" w:rsidR="00F02F35" w:rsidRDefault="00F02F35" w:rsidP="00227EF4"/>
    <w:p w14:paraId="428E68D6" w14:textId="77777777" w:rsidR="00F02F35" w:rsidRDefault="00227EF4" w:rsidP="00227EF4">
      <w:r w:rsidRPr="00227EF4">
        <w:t xml:space="preserve">The purpose of this </w:t>
      </w:r>
      <w:r w:rsidR="00B87F01">
        <w:t>lab</w:t>
      </w:r>
      <w:r w:rsidRPr="00227EF4">
        <w:t xml:space="preserve"> is to explore EGT functionalities through hands-on tasks using the Eclipse IDE and </w:t>
      </w:r>
      <w:proofErr w:type="spellStart"/>
      <w:r w:rsidRPr="00227EF4">
        <w:t>Buildroot</w:t>
      </w:r>
      <w:proofErr w:type="spellEnd"/>
      <w:r w:rsidRPr="00227EF4">
        <w:t xml:space="preserve"> </w:t>
      </w:r>
      <w:r w:rsidR="00C503B2">
        <w:t>t</w:t>
      </w:r>
      <w:r w:rsidRPr="00227EF4">
        <w:t xml:space="preserve">oolchain. </w:t>
      </w:r>
    </w:p>
    <w:p w14:paraId="5EFBA268" w14:textId="77777777" w:rsidR="00227EF4" w:rsidRPr="00227EF4" w:rsidRDefault="00227EF4" w:rsidP="00227EF4">
      <w:pPr>
        <w:rPr>
          <w:b/>
        </w:rPr>
      </w:pPr>
    </w:p>
    <w:p w14:paraId="76926890" w14:textId="5345ED70" w:rsidR="00227EF4" w:rsidRPr="000837A6" w:rsidRDefault="00617EB4" w:rsidP="00617EB4">
      <w:pPr>
        <w:pStyle w:val="info"/>
      </w:pPr>
      <w:r w:rsidRPr="000837A6">
        <w:rPr>
          <w:noProof/>
        </w:rPr>
        <w:drawing>
          <wp:anchor distT="0" distB="0" distL="114300" distR="114300" simplePos="0" relativeHeight="251658247" behindDoc="0" locked="0" layoutInCell="1" allowOverlap="1" wp14:anchorId="27C78B72" wp14:editId="30D63F9A">
            <wp:simplePos x="0" y="0"/>
            <wp:positionH relativeFrom="column">
              <wp:posOffset>0</wp:posOffset>
            </wp:positionH>
            <wp:positionV relativeFrom="paragraph">
              <wp:posOffset>0</wp:posOffset>
            </wp:positionV>
            <wp:extent cx="338138" cy="338138"/>
            <wp:effectExtent l="0" t="0" r="5080" b="5080"/>
            <wp:wrapNone/>
            <wp:docPr id="25267808" name="Picture 3" descr="A blue circle with a black letter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072492" name="Picture 3" descr="A blue circle with a black letter in it&#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38138" cy="338138"/>
                    </a:xfrm>
                    <a:prstGeom prst="rect">
                      <a:avLst/>
                    </a:prstGeom>
                  </pic:spPr>
                </pic:pic>
              </a:graphicData>
            </a:graphic>
            <wp14:sizeRelH relativeFrom="page">
              <wp14:pctWidth>0</wp14:pctWidth>
            </wp14:sizeRelH>
            <wp14:sizeRelV relativeFrom="page">
              <wp14:pctHeight>0</wp14:pctHeight>
            </wp14:sizeRelV>
          </wp:anchor>
        </w:drawing>
      </w:r>
      <w:r w:rsidR="00227EF4" w:rsidRPr="000837A6">
        <w:t xml:space="preserve">The GUI of the graphical application is pre-designed and exported as an XML file using the Microchip Graphics </w:t>
      </w:r>
      <w:r w:rsidR="002C1E1A">
        <w:t xml:space="preserve">Suite </w:t>
      </w:r>
      <w:r w:rsidR="00227EF4" w:rsidRPr="000837A6">
        <w:t xml:space="preserve">Composer. </w:t>
      </w:r>
      <w:r w:rsidR="0026289B" w:rsidRPr="0026289B">
        <w:t xml:space="preserve">This design has been imported to the </w:t>
      </w:r>
      <w:r w:rsidR="0026289B">
        <w:t>C</w:t>
      </w:r>
      <w:r w:rsidR="0026289B" w:rsidRPr="0026289B">
        <w:t xml:space="preserve">++ </w:t>
      </w:r>
      <w:r w:rsidR="0026289B">
        <w:t xml:space="preserve">based UI </w:t>
      </w:r>
      <w:r w:rsidR="0026289B" w:rsidRPr="0026289B">
        <w:t xml:space="preserve">application. The project is set up in Eclipse IDE and is configured to use </w:t>
      </w:r>
      <w:proofErr w:type="spellStart"/>
      <w:r w:rsidR="0026289B" w:rsidRPr="0026289B">
        <w:t>buildroot</w:t>
      </w:r>
      <w:proofErr w:type="spellEnd"/>
      <w:r w:rsidR="0026289B" w:rsidRPr="0026289B">
        <w:t xml:space="preserve"> cross-compiling toolchain.</w:t>
      </w:r>
      <w:r w:rsidR="0026289B" w:rsidRPr="0026289B">
        <w:rPr>
          <w:rStyle w:val="CommentReference"/>
          <w:sz w:val="22"/>
          <w:szCs w:val="21"/>
        </w:rPr>
        <w:t xml:space="preserve"> </w:t>
      </w:r>
    </w:p>
    <w:p w14:paraId="64BA2751" w14:textId="5F1D2C2A" w:rsidR="00227EF4" w:rsidRPr="00227EF4" w:rsidRDefault="00227EF4" w:rsidP="00F02F35">
      <w:pPr>
        <w:contextualSpacing/>
      </w:pPr>
      <w:r w:rsidRPr="00227EF4">
        <w:br/>
      </w:r>
    </w:p>
    <w:p w14:paraId="17289B57" w14:textId="1355D6C6" w:rsidR="00FE04C4" w:rsidRPr="005231C2" w:rsidRDefault="00CA6B41" w:rsidP="00E6137F">
      <w:pPr>
        <w:pStyle w:val="Heading2"/>
      </w:pPr>
      <w:bookmarkStart w:id="14" w:name="_Toc170229529"/>
      <w:r w:rsidRPr="00CA6B41">
        <w:t>Ha</w:t>
      </w:r>
      <w:r w:rsidR="00813367">
        <w:t>rdware</w:t>
      </w:r>
      <w:r w:rsidR="0002145C">
        <w:t xml:space="preserve"> Setup</w:t>
      </w:r>
      <w:bookmarkEnd w:id="14"/>
    </w:p>
    <w:p w14:paraId="08E68BF5" w14:textId="77777777" w:rsidR="00E6137F" w:rsidRDefault="003C3462" w:rsidP="00E6137F">
      <w:r w:rsidRPr="00E6137F">
        <w:t>Follow these instructions to complete the hardware setup for LAB 1.</w:t>
      </w:r>
      <w:r w:rsidRPr="005F4883">
        <w:t xml:space="preserve"> </w:t>
      </w:r>
    </w:p>
    <w:p w14:paraId="54BCEE07" w14:textId="72F052B1" w:rsidR="007828BC" w:rsidRPr="005373A7" w:rsidRDefault="005F4883" w:rsidP="005373A7">
      <w:pPr>
        <w:pStyle w:val="ListParagraph"/>
      </w:pPr>
      <w:bookmarkStart w:id="15" w:name="_Toc168603623"/>
      <w:r w:rsidRPr="005373A7">
        <w:t xml:space="preserve">1. </w:t>
      </w:r>
      <w:r w:rsidR="00C7234C" w:rsidRPr="005373A7">
        <w:t xml:space="preserve">Connect the </w:t>
      </w:r>
      <w:r w:rsidR="001B0234" w:rsidRPr="005373A7">
        <w:t xml:space="preserve">flexible flat </w:t>
      </w:r>
      <w:r w:rsidR="00C7234C" w:rsidRPr="005373A7">
        <w:t xml:space="preserve">cable from the TM5000 WVGA display to the LCD connector (J21) on the </w:t>
      </w:r>
      <w:r w:rsidR="00C21807" w:rsidRPr="005373A7">
        <w:t>AT</w:t>
      </w:r>
      <w:r w:rsidR="00C7234C" w:rsidRPr="005373A7">
        <w:t>SAMA5D27</w:t>
      </w:r>
      <w:r w:rsidR="00C21807" w:rsidRPr="005373A7">
        <w:t>-</w:t>
      </w:r>
      <w:r w:rsidR="00C7234C" w:rsidRPr="005373A7">
        <w:t>WLSOM1 EK (silver connectors down).</w:t>
      </w:r>
    </w:p>
    <w:p w14:paraId="35E69CB9" w14:textId="6B52BCFE" w:rsidR="00642DA4" w:rsidRDefault="00642DA4" w:rsidP="002915DE">
      <w:pPr>
        <w:jc w:val="center"/>
        <w:rPr>
          <w:noProof/>
        </w:rPr>
      </w:pPr>
    </w:p>
    <w:p w14:paraId="7B0434B8" w14:textId="096531C8" w:rsidR="00872D94" w:rsidRDefault="00ED4C55" w:rsidP="002915DE">
      <w:pPr>
        <w:jc w:val="center"/>
      </w:pPr>
      <w:r>
        <w:rPr>
          <w:noProof/>
        </w:rPr>
        <w:pict w14:anchorId="0A337C5C">
          <v:rect id="_x0000_s2079" style="position:absolute;left:0;text-align:left;margin-left:308.85pt;margin-top:63.1pt;width:28.9pt;height:59.25pt;z-index:251658281" strokecolor="#c0504d [3205]" strokeweight="2pt">
            <v:fill opacity="0"/>
          </v:rect>
        </w:pict>
      </w:r>
      <w:r w:rsidR="00070B29">
        <w:rPr>
          <w:noProof/>
        </w:rPr>
        <w:drawing>
          <wp:inline distT="0" distB="0" distL="0" distR="0" wp14:anchorId="18296A7E" wp14:editId="4D74A409">
            <wp:extent cx="2338070" cy="1960578"/>
            <wp:effectExtent l="0" t="0" r="0" b="0"/>
            <wp:docPr id="1833932201" name="Picture 2" descr="A green circuit board with many different compone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932201" name="Picture 2" descr="A green circuit board with many different components&#10;&#10;Description automatically generated"/>
                    <pic:cNvPicPr/>
                  </pic:nvPicPr>
                  <pic:blipFill rotWithShape="1">
                    <a:blip r:embed="rId27" cstate="print">
                      <a:extLst>
                        <a:ext uri="{28A0092B-C50C-407E-A947-70E740481C1C}">
                          <a14:useLocalDpi xmlns:a14="http://schemas.microsoft.com/office/drawing/2010/main" val="0"/>
                        </a:ext>
                      </a:extLst>
                    </a:blip>
                    <a:srcRect l="4242" t="27296" r="1" b="6471"/>
                    <a:stretch/>
                  </pic:blipFill>
                  <pic:spPr bwMode="auto">
                    <a:xfrm>
                      <a:off x="0" y="0"/>
                      <a:ext cx="2339852" cy="1962072"/>
                    </a:xfrm>
                    <a:prstGeom prst="rect">
                      <a:avLst/>
                    </a:prstGeom>
                    <a:ln>
                      <a:noFill/>
                    </a:ln>
                    <a:extLst>
                      <a:ext uri="{53640926-AAD7-44D8-BBD7-CCE9431645EC}">
                        <a14:shadowObscured xmlns:a14="http://schemas.microsoft.com/office/drawing/2010/main"/>
                      </a:ext>
                    </a:extLst>
                  </pic:spPr>
                </pic:pic>
              </a:graphicData>
            </a:graphic>
          </wp:inline>
        </w:drawing>
      </w:r>
    </w:p>
    <w:p w14:paraId="4D8DD980" w14:textId="3800D6CD" w:rsidR="006A074E" w:rsidRDefault="00923160" w:rsidP="00E6137F">
      <w:pPr>
        <w:pStyle w:val="ListParagraph"/>
        <w:rPr>
          <w:b/>
          <w:bCs/>
        </w:rPr>
      </w:pPr>
      <w:r>
        <w:t xml:space="preserve">2. </w:t>
      </w:r>
      <w:r w:rsidR="00726D7C" w:rsidRPr="00923160">
        <w:t>Connect the</w:t>
      </w:r>
      <w:r w:rsidR="00726D7C" w:rsidRPr="00726D7C">
        <w:rPr>
          <w:b/>
          <w:bCs/>
        </w:rPr>
        <w:t xml:space="preserve"> </w:t>
      </w:r>
      <w:r w:rsidR="00726D7C" w:rsidRPr="00EC1058">
        <w:t>FTDI cable</w:t>
      </w:r>
      <w:r w:rsidR="00726D7C" w:rsidRPr="00726D7C">
        <w:rPr>
          <w:b/>
          <w:bCs/>
        </w:rPr>
        <w:t xml:space="preserve"> </w:t>
      </w:r>
      <w:r w:rsidR="00726D7C" w:rsidRPr="00923160">
        <w:t>to the UART FTDI Debug Connector</w:t>
      </w:r>
      <w:r w:rsidR="00726D7C" w:rsidRPr="00726D7C">
        <w:rPr>
          <w:b/>
          <w:bCs/>
        </w:rPr>
        <w:t xml:space="preserve"> </w:t>
      </w:r>
      <w:r w:rsidR="00726D7C" w:rsidRPr="00923160">
        <w:t xml:space="preserve">(J26) on the </w:t>
      </w:r>
      <w:r w:rsidR="00BE6ACB" w:rsidRPr="00923160">
        <w:t>AT</w:t>
      </w:r>
      <w:r w:rsidR="00726D7C" w:rsidRPr="00923160">
        <w:t>SAMA5D27</w:t>
      </w:r>
      <w:r w:rsidR="00BE6ACB" w:rsidRPr="00923160">
        <w:t>-</w:t>
      </w:r>
      <w:r w:rsidR="00726D7C" w:rsidRPr="00923160">
        <w:t>WLSOM1 EK.</w:t>
      </w:r>
      <w:r w:rsidR="00D55357">
        <w:rPr>
          <w:b/>
          <w:bCs/>
        </w:rPr>
        <w:t xml:space="preserve"> </w:t>
      </w:r>
      <w:r w:rsidR="00D55357" w:rsidRPr="00EC1058">
        <w:t xml:space="preserve">Ensure that the black wire is </w:t>
      </w:r>
      <w:r w:rsidR="005321C5" w:rsidRPr="00EC1058">
        <w:t>connected to the GND</w:t>
      </w:r>
      <w:r w:rsidR="005321C5">
        <w:rPr>
          <w:b/>
          <w:bCs/>
        </w:rPr>
        <w:t>.</w:t>
      </w:r>
      <w:r>
        <w:rPr>
          <w:b/>
          <w:bCs/>
        </w:rPr>
        <w:t xml:space="preserve"> </w:t>
      </w:r>
      <w:r w:rsidRPr="007A1BED">
        <w:rPr>
          <w:sz w:val="24"/>
        </w:rPr>
        <w:t xml:space="preserve">Connect the other end of the FTDI cable to </w:t>
      </w:r>
      <w:r>
        <w:rPr>
          <w:sz w:val="24"/>
        </w:rPr>
        <w:t xml:space="preserve">the Linux host </w:t>
      </w:r>
      <w:r w:rsidRPr="007A1BED">
        <w:rPr>
          <w:sz w:val="24"/>
        </w:rPr>
        <w:t>to monitor boot logs and enter user space commands</w:t>
      </w:r>
      <w:r w:rsidRPr="005E7A8F">
        <w:t>.</w:t>
      </w:r>
    </w:p>
    <w:p w14:paraId="08FD8977" w14:textId="21F9D136" w:rsidR="00A63BC9" w:rsidRPr="00A63BC9" w:rsidRDefault="00ED4C55" w:rsidP="00A63BC9">
      <w:pPr>
        <w:jc w:val="center"/>
      </w:pPr>
      <w:r>
        <w:rPr>
          <w:noProof/>
        </w:rPr>
        <w:pict w14:anchorId="7A146F3E">
          <v:rect id="_x0000_s2074" style="position:absolute;left:0;text-align:left;margin-left:197.1pt;margin-top:62.6pt;width:58.5pt;height:54pt;z-index:251658283" strokecolor="red" strokeweight="2pt">
            <v:fill opacity="0"/>
          </v:rect>
        </w:pict>
      </w:r>
      <w:r w:rsidR="00490158">
        <w:rPr>
          <w:noProof/>
        </w:rPr>
        <w:drawing>
          <wp:inline distT="0" distB="0" distL="0" distR="0" wp14:anchorId="07DBD339" wp14:editId="5317B592">
            <wp:extent cx="4279392" cy="1874520"/>
            <wp:effectExtent l="0" t="0" r="0" b="0"/>
            <wp:docPr id="799513525" name="Picture 6" descr="A close up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513525" name="Picture 6" descr="A close up of a circuit board&#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4279392" cy="1874520"/>
                    </a:xfrm>
                    <a:prstGeom prst="rect">
                      <a:avLst/>
                    </a:prstGeom>
                  </pic:spPr>
                </pic:pic>
              </a:graphicData>
            </a:graphic>
          </wp:inline>
        </w:drawing>
      </w:r>
    </w:p>
    <w:p w14:paraId="402A1C36" w14:textId="3176DFA8" w:rsidR="00FE1809" w:rsidRDefault="00923160" w:rsidP="00E6137F">
      <w:pPr>
        <w:pStyle w:val="ListParagraph"/>
        <w:rPr>
          <w:bCs/>
        </w:rPr>
      </w:pPr>
      <w:r>
        <w:lastRenderedPageBreak/>
        <w:t xml:space="preserve">3. </w:t>
      </w:r>
      <w:r w:rsidR="00AF378B" w:rsidRPr="00736806">
        <w:t>Connec</w:t>
      </w:r>
      <w:r>
        <w:t>t</w:t>
      </w:r>
      <w:r w:rsidR="00AF378B" w:rsidRPr="00736806">
        <w:t xml:space="preserve"> the </w:t>
      </w:r>
      <w:r w:rsidR="00AF378B" w:rsidRPr="00AF378B">
        <w:t>Ethernet Cable</w:t>
      </w:r>
      <w:r w:rsidR="00DE18D8" w:rsidRPr="00736806">
        <w:t xml:space="preserve"> </w:t>
      </w:r>
      <w:r w:rsidR="00FE1809" w:rsidRPr="00C77D15">
        <w:rPr>
          <w:bCs/>
        </w:rPr>
        <w:t xml:space="preserve">to the Ethernet RJ45 connector </w:t>
      </w:r>
      <w:r w:rsidR="00FE1809" w:rsidRPr="00923160">
        <w:rPr>
          <w:bCs/>
        </w:rPr>
        <w:t>(J6)</w:t>
      </w:r>
      <w:r w:rsidR="00FE1809" w:rsidRPr="00C77D15">
        <w:rPr>
          <w:bCs/>
        </w:rPr>
        <w:t xml:space="preserve"> on the </w:t>
      </w:r>
      <w:r w:rsidR="007E7042" w:rsidRPr="007E7042">
        <w:rPr>
          <w:bCs/>
        </w:rPr>
        <w:t>ATSAMA5D27-WLSOM1</w:t>
      </w:r>
      <w:r w:rsidR="00FE1809" w:rsidRPr="00C77D15">
        <w:rPr>
          <w:bCs/>
        </w:rPr>
        <w:t xml:space="preserve"> EK</w:t>
      </w:r>
      <w:r>
        <w:rPr>
          <w:bCs/>
        </w:rPr>
        <w:t xml:space="preserve"> and the </w:t>
      </w:r>
      <w:r w:rsidRPr="00C77D15">
        <w:t>other end of the Ethernet cable to</w:t>
      </w:r>
      <w:r>
        <w:t xml:space="preserve"> the</w:t>
      </w:r>
      <w:r w:rsidRPr="00C77D15">
        <w:t xml:space="preserve"> </w:t>
      </w:r>
      <w:r>
        <w:t>Linux host</w:t>
      </w:r>
      <w:r w:rsidR="00FE1809" w:rsidRPr="00C77D15">
        <w:rPr>
          <w:bCs/>
        </w:rPr>
        <w:t xml:space="preserve">. </w:t>
      </w:r>
    </w:p>
    <w:p w14:paraId="45E03F6E" w14:textId="4C806EC7" w:rsidR="00C95A9D" w:rsidRDefault="00ED4C55" w:rsidP="00C95A9D">
      <w:pPr>
        <w:ind w:left="1440"/>
        <w:jc w:val="center"/>
        <w:rPr>
          <w:bCs/>
          <w:sz w:val="24"/>
        </w:rPr>
      </w:pPr>
      <w:r>
        <w:rPr>
          <w:bCs/>
          <w:noProof/>
          <w:sz w:val="24"/>
        </w:rPr>
        <w:pict w14:anchorId="35709579">
          <v:rect id="_x0000_s2075" style="position:absolute;left:0;text-align:left;margin-left:267.6pt;margin-top:6.55pt;width:122.25pt;height:105.75pt;z-index:251658284" strokecolor="red" strokeweight="2pt">
            <v:fill opacity="0"/>
          </v:rect>
        </w:pict>
      </w:r>
      <w:r w:rsidR="00C95A9D">
        <w:rPr>
          <w:bCs/>
          <w:noProof/>
          <w:sz w:val="24"/>
        </w:rPr>
        <w:drawing>
          <wp:inline distT="0" distB="0" distL="0" distR="0" wp14:anchorId="7D90E9D6" wp14:editId="4F9D7249">
            <wp:extent cx="4178223" cy="1571625"/>
            <wp:effectExtent l="0" t="0" r="0" b="0"/>
            <wp:docPr id="1622551247" name="Picture 5" descr="A close-up of a c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551247" name="Picture 5" descr="A close-up of a cable&#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4184274" cy="1573901"/>
                    </a:xfrm>
                    <a:prstGeom prst="rect">
                      <a:avLst/>
                    </a:prstGeom>
                  </pic:spPr>
                </pic:pic>
              </a:graphicData>
            </a:graphic>
          </wp:inline>
        </w:drawing>
      </w:r>
    </w:p>
    <w:p w14:paraId="75D2FFFC" w14:textId="3AB36A32" w:rsidR="00E6137F" w:rsidRDefault="00E6137F" w:rsidP="00E6137F">
      <w:pPr>
        <w:pStyle w:val="ListParagraph"/>
      </w:pPr>
    </w:p>
    <w:p w14:paraId="0FFDDF8D" w14:textId="30B87217" w:rsidR="00E6137F" w:rsidRDefault="00E6137F" w:rsidP="00E6137F">
      <w:pPr>
        <w:pStyle w:val="ListParagraph"/>
      </w:pPr>
      <w:r>
        <w:t xml:space="preserve">4. </w:t>
      </w:r>
      <w:r w:rsidRPr="00E6137F">
        <w:t>Insert the SD card</w:t>
      </w:r>
      <w:r>
        <w:t xml:space="preserve"> </w:t>
      </w:r>
      <w:r w:rsidRPr="00E6137F">
        <w:t>to slot J9 of the ATSAMA5D27-WLSOM1 EK board</w:t>
      </w:r>
      <w:r>
        <w:t>.</w:t>
      </w:r>
    </w:p>
    <w:p w14:paraId="5699A9F4" w14:textId="77777777" w:rsidR="00E6137F" w:rsidRDefault="00E6137F" w:rsidP="00E6137F">
      <w:pPr>
        <w:pStyle w:val="info"/>
      </w:pPr>
      <w:r w:rsidRPr="00227EF4">
        <w:rPr>
          <w:b/>
          <w:bCs/>
          <w:noProof/>
        </w:rPr>
        <w:drawing>
          <wp:anchor distT="0" distB="0" distL="114300" distR="114300" simplePos="0" relativeHeight="251658294" behindDoc="0" locked="0" layoutInCell="1" allowOverlap="1" wp14:anchorId="6019ECDA" wp14:editId="663648F6">
            <wp:simplePos x="0" y="0"/>
            <wp:positionH relativeFrom="margin">
              <wp:posOffset>51172</wp:posOffset>
            </wp:positionH>
            <wp:positionV relativeFrom="paragraph">
              <wp:posOffset>6039</wp:posOffset>
            </wp:positionV>
            <wp:extent cx="338138" cy="338138"/>
            <wp:effectExtent l="0" t="0" r="5080" b="5080"/>
            <wp:wrapNone/>
            <wp:docPr id="983508812" name="Picture 3" descr="A blue circle with a black letter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072492" name="Picture 3" descr="A blue circle with a black letter in it&#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38138" cy="338138"/>
                    </a:xfrm>
                    <a:prstGeom prst="rect">
                      <a:avLst/>
                    </a:prstGeom>
                  </pic:spPr>
                </pic:pic>
              </a:graphicData>
            </a:graphic>
            <wp14:sizeRelH relativeFrom="page">
              <wp14:pctWidth>0</wp14:pctWidth>
            </wp14:sizeRelH>
            <wp14:sizeRelV relativeFrom="page">
              <wp14:pctHeight>0</wp14:pctHeight>
            </wp14:sizeRelV>
          </wp:anchor>
        </w:drawing>
      </w:r>
      <w:r w:rsidRPr="0034374A">
        <w:t xml:space="preserve">The SD card </w:t>
      </w:r>
      <w:r>
        <w:t xml:space="preserve">provided </w:t>
      </w:r>
      <w:proofErr w:type="gramStart"/>
      <w:r w:rsidRPr="0034374A">
        <w:t>is flashed</w:t>
      </w:r>
      <w:proofErr w:type="gramEnd"/>
      <w:r w:rsidRPr="0034374A">
        <w:t xml:space="preserve"> with the graphics image, which </w:t>
      </w:r>
      <w:r>
        <w:t>includes</w:t>
      </w:r>
      <w:r w:rsidRPr="0034374A">
        <w:t xml:space="preserve"> AI dependencies</w:t>
      </w:r>
      <w:r>
        <w:t xml:space="preserve"> and </w:t>
      </w:r>
      <w:proofErr w:type="spellStart"/>
      <w:r>
        <w:t>GestIC</w:t>
      </w:r>
      <w:proofErr w:type="spellEnd"/>
      <w:r>
        <w:t xml:space="preserve"> driver included in kernel</w:t>
      </w:r>
      <w:r w:rsidRPr="0034374A">
        <w:t xml:space="preserve">. The necessary resource files used in the </w:t>
      </w:r>
      <w:r>
        <w:t>G</w:t>
      </w:r>
      <w:r w:rsidRPr="0034374A">
        <w:t xml:space="preserve">raphics </w:t>
      </w:r>
      <w:r>
        <w:t>a</w:t>
      </w:r>
      <w:r w:rsidRPr="0034374A">
        <w:t xml:space="preserve">pplication have been loaded onto the SD card, along with the </w:t>
      </w:r>
      <w:r w:rsidRPr="00EC4699">
        <w:rPr>
          <w:b/>
        </w:rPr>
        <w:t>ui.xml</w:t>
      </w:r>
      <w:r w:rsidRPr="0034374A">
        <w:t xml:space="preserve"> file exported using Microchip Graphics Composer</w:t>
      </w:r>
      <w:r>
        <w:t>.</w:t>
      </w:r>
    </w:p>
    <w:p w14:paraId="2EFDB872" w14:textId="77777777" w:rsidR="00E6137F" w:rsidRPr="00C77D15" w:rsidRDefault="00E6137F" w:rsidP="00E6137F">
      <w:pPr>
        <w:pStyle w:val="ListParagraph"/>
      </w:pPr>
    </w:p>
    <w:p w14:paraId="6D8A9FD5" w14:textId="52A35CB1" w:rsidR="004F2C94" w:rsidRDefault="00923160" w:rsidP="00E6137F">
      <w:pPr>
        <w:pStyle w:val="ListParagraph"/>
      </w:pPr>
      <w:r>
        <w:t xml:space="preserve">5. </w:t>
      </w:r>
      <w:r w:rsidR="004F2C94" w:rsidRPr="00DD1102">
        <w:t xml:space="preserve">Connect </w:t>
      </w:r>
      <w:r>
        <w:t xml:space="preserve">a USB cable to </w:t>
      </w:r>
      <w:r w:rsidR="004F2C94" w:rsidRPr="00DD1102">
        <w:t xml:space="preserve">J10 of the </w:t>
      </w:r>
      <w:r w:rsidR="00BA28A9">
        <w:t>AT</w:t>
      </w:r>
      <w:r w:rsidR="004F2C94" w:rsidRPr="00DD1102">
        <w:t>SAMA5D27</w:t>
      </w:r>
      <w:r w:rsidR="00BA28A9">
        <w:t>-</w:t>
      </w:r>
      <w:r w:rsidR="004F2C94" w:rsidRPr="00DD1102">
        <w:t>WLSOM1 EK</w:t>
      </w:r>
      <w:r>
        <w:t xml:space="preserve"> and the other</w:t>
      </w:r>
      <w:r w:rsidR="004F2C94" w:rsidRPr="00DD1102">
        <w:t xml:space="preserve"> to </w:t>
      </w:r>
      <w:r w:rsidR="004F2C94">
        <w:t xml:space="preserve">the </w:t>
      </w:r>
      <w:r w:rsidR="005F6DA7">
        <w:t>Linux</w:t>
      </w:r>
      <w:r w:rsidR="004F2C94">
        <w:t xml:space="preserve"> </w:t>
      </w:r>
      <w:r>
        <w:rPr>
          <w:sz w:val="24"/>
        </w:rPr>
        <w:t xml:space="preserve">host </w:t>
      </w:r>
      <w:r>
        <w:t>to power the board.</w:t>
      </w:r>
    </w:p>
    <w:p w14:paraId="7A40763F" w14:textId="45A06354" w:rsidR="00E6137F" w:rsidRDefault="00ED4C55" w:rsidP="00E6137F">
      <w:pPr>
        <w:jc w:val="center"/>
      </w:pPr>
      <w:r>
        <w:rPr>
          <w:noProof/>
        </w:rPr>
        <w:pict w14:anchorId="5442DD40">
          <v:rect id="_x0000_s2109" style="position:absolute;left:0;text-align:left;margin-left:198.8pt;margin-top:88.85pt;width:23.8pt;height:85.55pt;z-index:251658288" strokecolor="red" strokeweight="2pt">
            <v:fill opacity="0"/>
          </v:rect>
        </w:pict>
      </w:r>
      <w:r>
        <w:rPr>
          <w:noProof/>
        </w:rPr>
        <w:pict w14:anchorId="5442DD40">
          <v:rect id="_x0000_s2108" style="position:absolute;left:0;text-align:left;margin-left:279.3pt;margin-top:39.85pt;width:64.8pt;height:85.55pt;z-index:251658287" strokecolor="red" strokeweight="2pt">
            <v:fill opacity="0"/>
          </v:rect>
        </w:pict>
      </w:r>
      <w:r w:rsidR="004F2C94">
        <w:rPr>
          <w:noProof/>
        </w:rPr>
        <w:drawing>
          <wp:inline distT="0" distB="0" distL="0" distR="0" wp14:anchorId="1C37C26B" wp14:editId="4B99FB87">
            <wp:extent cx="2643593" cy="2446565"/>
            <wp:effectExtent l="0" t="0" r="0" b="0"/>
            <wp:docPr id="1063933626" name="Picture 1" descr="A green circuit board with a red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933626" name="Picture 1" descr="A green circuit board with a red light&#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654172" cy="2456355"/>
                    </a:xfrm>
                    <a:prstGeom prst="rect">
                      <a:avLst/>
                    </a:prstGeom>
                  </pic:spPr>
                </pic:pic>
              </a:graphicData>
            </a:graphic>
          </wp:inline>
        </w:drawing>
      </w:r>
      <w:r w:rsidR="004F2C94">
        <w:br/>
      </w:r>
    </w:p>
    <w:p w14:paraId="5A2010AC" w14:textId="7F0EEA53" w:rsidR="00872D94" w:rsidRDefault="00E6137F" w:rsidP="00E6137F">
      <w:pPr>
        <w:pStyle w:val="Heading2"/>
      </w:pPr>
      <w:bookmarkStart w:id="16" w:name="_Toc170229530"/>
      <w:r>
        <w:t>Accessing Target Console</w:t>
      </w:r>
      <w:bookmarkEnd w:id="16"/>
    </w:p>
    <w:p w14:paraId="5176E175" w14:textId="6FBCFBA3" w:rsidR="00F16192" w:rsidRDefault="0034374A" w:rsidP="00E6137F">
      <w:pPr>
        <w:pStyle w:val="ListParagraph"/>
        <w:numPr>
          <w:ilvl w:val="0"/>
          <w:numId w:val="39"/>
        </w:numPr>
      </w:pPr>
      <w:r w:rsidRPr="006B34D0">
        <w:t xml:space="preserve">Launch a </w:t>
      </w:r>
      <w:r w:rsidRPr="00A57DA9">
        <w:t>terminal</w:t>
      </w:r>
      <w:r w:rsidRPr="006B34D0">
        <w:t xml:space="preserve"> on the </w:t>
      </w:r>
      <w:r w:rsidRPr="00A57DA9">
        <w:t xml:space="preserve">Linux </w:t>
      </w:r>
      <w:r w:rsidR="00756FDC">
        <w:t>host</w:t>
      </w:r>
      <w:r w:rsidRPr="006B34D0">
        <w:t xml:space="preserve"> by clicking on the terminal icon</w:t>
      </w:r>
      <w:r w:rsidR="00E6137F">
        <w:t xml:space="preserve"> </w:t>
      </w:r>
      <w:r w:rsidR="00E6137F">
        <w:rPr>
          <w:noProof/>
        </w:rPr>
        <w:drawing>
          <wp:inline distT="0" distB="0" distL="0" distR="0" wp14:anchorId="445621A6" wp14:editId="6D53550A">
            <wp:extent cx="419048" cy="352381"/>
            <wp:effectExtent l="0" t="0" r="63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19048" cy="352381"/>
                    </a:xfrm>
                    <a:prstGeom prst="rect">
                      <a:avLst/>
                    </a:prstGeom>
                  </pic:spPr>
                </pic:pic>
              </a:graphicData>
            </a:graphic>
          </wp:inline>
        </w:drawing>
      </w:r>
      <w:r w:rsidRPr="006B34D0">
        <w:t>.</w:t>
      </w:r>
    </w:p>
    <w:p w14:paraId="133BDEF7" w14:textId="49B86F35" w:rsidR="00872D94" w:rsidRDefault="002D608E" w:rsidP="00E6137F">
      <w:pPr>
        <w:pStyle w:val="ListParagraph"/>
        <w:numPr>
          <w:ilvl w:val="0"/>
          <w:numId w:val="39"/>
        </w:numPr>
      </w:pPr>
      <w:r w:rsidRPr="006B34D0">
        <w:t xml:space="preserve">Type </w:t>
      </w:r>
      <w:r w:rsidR="00DF506B" w:rsidRPr="006B34D0">
        <w:t>“</w:t>
      </w:r>
      <w:proofErr w:type="spellStart"/>
      <w:r w:rsidRPr="002D608E">
        <w:t>dmesg</w:t>
      </w:r>
      <w:proofErr w:type="spellEnd"/>
      <w:r w:rsidR="00DF506B">
        <w:t xml:space="preserve"> </w:t>
      </w:r>
      <w:r w:rsidR="00704859">
        <w:t xml:space="preserve">| </w:t>
      </w:r>
      <w:r w:rsidR="00DF506B">
        <w:t xml:space="preserve">grep </w:t>
      </w:r>
      <w:r w:rsidR="00437149">
        <w:t>FTDI</w:t>
      </w:r>
      <w:r w:rsidR="008D45C9" w:rsidRPr="006B34D0">
        <w:t>”</w:t>
      </w:r>
      <w:r w:rsidRPr="006B34D0">
        <w:t xml:space="preserve"> at the command prompt</w:t>
      </w:r>
      <w:r w:rsidR="000D745F" w:rsidRPr="006B34D0">
        <w:t xml:space="preserve"> which will list the </w:t>
      </w:r>
      <w:r w:rsidR="002B3D66" w:rsidRPr="006B34D0">
        <w:t>following informatio</w:t>
      </w:r>
      <w:r w:rsidR="00FD62D4" w:rsidRPr="006B34D0">
        <w:t>n.</w:t>
      </w:r>
    </w:p>
    <w:p w14:paraId="1E514B05" w14:textId="71AE597B" w:rsidR="00872D94" w:rsidRDefault="006C6112" w:rsidP="006C6112">
      <w:pPr>
        <w:ind w:left="1440"/>
        <w:jc w:val="center"/>
      </w:pPr>
      <w:r w:rsidRPr="00227EF4">
        <w:rPr>
          <w:b/>
          <w:bCs/>
          <w:noProof/>
        </w:rPr>
        <w:drawing>
          <wp:anchor distT="0" distB="0" distL="114300" distR="114300" simplePos="0" relativeHeight="251658241" behindDoc="0" locked="0" layoutInCell="1" allowOverlap="1" wp14:anchorId="683D5231" wp14:editId="30F24929">
            <wp:simplePos x="0" y="0"/>
            <wp:positionH relativeFrom="margin">
              <wp:posOffset>25879</wp:posOffset>
            </wp:positionH>
            <wp:positionV relativeFrom="paragraph">
              <wp:posOffset>541391</wp:posOffset>
            </wp:positionV>
            <wp:extent cx="338138" cy="338138"/>
            <wp:effectExtent l="0" t="0" r="5080" b="5080"/>
            <wp:wrapNone/>
            <wp:docPr id="1508734051" name="Picture 3" descr="A blue circle with a black letter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072492" name="Picture 3" descr="A blue circle with a black letter in it&#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38138" cy="338138"/>
                    </a:xfrm>
                    <a:prstGeom prst="rect">
                      <a:avLst/>
                    </a:prstGeom>
                  </pic:spPr>
                </pic:pic>
              </a:graphicData>
            </a:graphic>
            <wp14:sizeRelH relativeFrom="page">
              <wp14:pctWidth>0</wp14:pctWidth>
            </wp14:sizeRelH>
            <wp14:sizeRelV relativeFrom="page">
              <wp14:pctHeight>0</wp14:pctHeight>
            </wp14:sizeRelV>
          </wp:anchor>
        </w:drawing>
      </w:r>
      <w:r w:rsidR="00E6137F">
        <w:rPr>
          <w:noProof/>
        </w:rPr>
        <w:drawing>
          <wp:inline distT="0" distB="0" distL="0" distR="0" wp14:anchorId="48ABBECA" wp14:editId="59ED6C5B">
            <wp:extent cx="5245100" cy="4776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9843" cy="480784"/>
                    </a:xfrm>
                    <a:prstGeom prst="rect">
                      <a:avLst/>
                    </a:prstGeom>
                  </pic:spPr>
                </pic:pic>
              </a:graphicData>
            </a:graphic>
          </wp:inline>
        </w:drawing>
      </w:r>
    </w:p>
    <w:p w14:paraId="386494B5" w14:textId="632BDE95" w:rsidR="00872D94" w:rsidRDefault="00357E5C" w:rsidP="00FD62D4">
      <w:pPr>
        <w:pStyle w:val="info"/>
      </w:pPr>
      <w:r>
        <w:t>In the log message, you can see that t</w:t>
      </w:r>
      <w:r w:rsidR="008D45C9">
        <w:t xml:space="preserve">he FTDI USB Converter </w:t>
      </w:r>
      <w:r w:rsidR="00BA13DA">
        <w:t xml:space="preserve">is </w:t>
      </w:r>
      <w:r w:rsidR="008D45C9">
        <w:t xml:space="preserve">attached to the </w:t>
      </w:r>
      <w:r w:rsidR="008D45C9" w:rsidRPr="00A76A54">
        <w:rPr>
          <w:b/>
          <w:bCs/>
        </w:rPr>
        <w:t>ttyUSB0</w:t>
      </w:r>
      <w:r w:rsidR="000A545E">
        <w:rPr>
          <w:b/>
          <w:bCs/>
        </w:rPr>
        <w:t>.</w:t>
      </w:r>
    </w:p>
    <w:p w14:paraId="5B5707D7" w14:textId="77777777" w:rsidR="00872D94" w:rsidRDefault="00872D94" w:rsidP="00B20592"/>
    <w:p w14:paraId="1EF1626E" w14:textId="09995F64" w:rsidR="009154FC" w:rsidRPr="00BA13DA" w:rsidRDefault="00AA34EF" w:rsidP="00E6137F">
      <w:pPr>
        <w:pStyle w:val="ListParagraph"/>
        <w:numPr>
          <w:ilvl w:val="0"/>
          <w:numId w:val="39"/>
        </w:numPr>
      </w:pPr>
      <w:r w:rsidRPr="00BA13DA">
        <w:lastRenderedPageBreak/>
        <w:t xml:space="preserve">For launching the </w:t>
      </w:r>
      <w:r w:rsidRPr="00AA34EF">
        <w:t>minicom</w:t>
      </w:r>
      <w:r w:rsidRPr="00BA13DA">
        <w:t xml:space="preserve"> serial terminal emulator, type </w:t>
      </w:r>
      <w:r w:rsidR="004D0A88" w:rsidRPr="00BA13DA">
        <w:t>“</w:t>
      </w:r>
      <w:r w:rsidRPr="00AA34EF">
        <w:t>minicom -D /dev/ttyUSB0 -b 115200</w:t>
      </w:r>
      <w:r w:rsidR="004D0A88" w:rsidRPr="00BA13DA">
        <w:t>”</w:t>
      </w:r>
      <w:r w:rsidRPr="00BA13DA">
        <w:t xml:space="preserve"> on the </w:t>
      </w:r>
      <w:r w:rsidR="00961662" w:rsidRPr="00BA13DA">
        <w:t>L</w:t>
      </w:r>
      <w:r w:rsidRPr="00BA13DA">
        <w:t xml:space="preserve">inux </w:t>
      </w:r>
      <w:r w:rsidR="00E6137F">
        <w:t>host terminal</w:t>
      </w:r>
      <w:r w:rsidRPr="00BA13DA">
        <w:t>.</w:t>
      </w:r>
    </w:p>
    <w:p w14:paraId="575625B5" w14:textId="76693744" w:rsidR="00392F6C" w:rsidRPr="00392F6C" w:rsidRDefault="00316E7E" w:rsidP="00392F6C">
      <w:pPr>
        <w:jc w:val="center"/>
      </w:pPr>
      <w:r>
        <w:rPr>
          <w:noProof/>
        </w:rPr>
        <w:drawing>
          <wp:inline distT="0" distB="0" distL="0" distR="0" wp14:anchorId="1A3ED111" wp14:editId="0462BD53">
            <wp:extent cx="2298700" cy="1186242"/>
            <wp:effectExtent l="0" t="0" r="0" b="0"/>
            <wp:docPr id="1524984825" name="Picture 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984825" name="Picture 9" descr="A screenshot of a computer program&#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2311000" cy="1192589"/>
                    </a:xfrm>
                    <a:prstGeom prst="rect">
                      <a:avLst/>
                    </a:prstGeom>
                  </pic:spPr>
                </pic:pic>
              </a:graphicData>
            </a:graphic>
          </wp:inline>
        </w:drawing>
      </w:r>
    </w:p>
    <w:p w14:paraId="390E0ABA" w14:textId="1DBE27A5" w:rsidR="002B7A38" w:rsidRDefault="00A87654" w:rsidP="00E6137F">
      <w:pPr>
        <w:pStyle w:val="ListParagraph"/>
        <w:numPr>
          <w:ilvl w:val="0"/>
          <w:numId w:val="39"/>
        </w:numPr>
      </w:pPr>
      <w:r w:rsidRPr="003042F9">
        <w:t xml:space="preserve">Press the </w:t>
      </w:r>
      <w:r w:rsidR="00362513">
        <w:t>START</w:t>
      </w:r>
      <w:r w:rsidR="006D795F">
        <w:t>_SO</w:t>
      </w:r>
      <w:r w:rsidR="00C33CE6">
        <w:t>M</w:t>
      </w:r>
      <w:r w:rsidRPr="003042F9">
        <w:t xml:space="preserve"> button on the </w:t>
      </w:r>
      <w:r w:rsidR="006170F8" w:rsidRPr="003042F9">
        <w:t>AT</w:t>
      </w:r>
      <w:r w:rsidRPr="003042F9">
        <w:t>SAMA5D27</w:t>
      </w:r>
      <w:r w:rsidR="006170F8" w:rsidRPr="003042F9">
        <w:t>-</w:t>
      </w:r>
      <w:r w:rsidRPr="003042F9">
        <w:t>WLSOM1 EK. On the terminal</w:t>
      </w:r>
      <w:r w:rsidR="00032759" w:rsidRPr="003042F9">
        <w:t>,</w:t>
      </w:r>
      <w:r w:rsidRPr="003042F9">
        <w:t xml:space="preserve"> you should see </w:t>
      </w:r>
      <w:r w:rsidR="00D159EE" w:rsidRPr="003042F9">
        <w:t>the</w:t>
      </w:r>
      <w:r w:rsidRPr="003042F9">
        <w:t xml:space="preserve"> </w:t>
      </w:r>
      <w:r w:rsidR="003042F9" w:rsidRPr="003042F9">
        <w:rPr>
          <w:bCs/>
        </w:rPr>
        <w:t>Linux</w:t>
      </w:r>
      <w:r w:rsidRPr="003042F9">
        <w:t xml:space="preserve"> boot</w:t>
      </w:r>
      <w:r w:rsidR="00E6137F">
        <w:t xml:space="preserve"> log</w:t>
      </w:r>
      <w:r w:rsidRPr="003042F9">
        <w:t xml:space="preserve">. Type </w:t>
      </w:r>
      <w:r w:rsidR="00932E71">
        <w:t xml:space="preserve">user </w:t>
      </w:r>
      <w:r w:rsidR="00FF6B19">
        <w:t>login</w:t>
      </w:r>
      <w:r w:rsidRPr="00A87654">
        <w:t xml:space="preserve"> and Password </w:t>
      </w:r>
      <w:r w:rsidRPr="003042F9">
        <w:t>as "</w:t>
      </w:r>
      <w:r w:rsidRPr="00A87654">
        <w:t>root</w:t>
      </w:r>
      <w:r w:rsidRPr="003042F9">
        <w:t>" to login</w:t>
      </w:r>
      <w:r w:rsidR="00932E71" w:rsidRPr="003042F9">
        <w:t>.</w:t>
      </w:r>
    </w:p>
    <w:p w14:paraId="69CC9A31" w14:textId="6D321E37" w:rsidR="000E19B1" w:rsidRDefault="008F345F" w:rsidP="008F345F">
      <w:pPr>
        <w:pStyle w:val="warning"/>
      </w:pPr>
      <w:r w:rsidRPr="00D7201B">
        <w:rPr>
          <w:b/>
          <w:bCs/>
          <w:noProof/>
        </w:rPr>
        <w:drawing>
          <wp:anchor distT="0" distB="0" distL="114300" distR="114300" simplePos="0" relativeHeight="251658290" behindDoc="0" locked="0" layoutInCell="1" allowOverlap="1" wp14:anchorId="3F410C12" wp14:editId="5B05B998">
            <wp:simplePos x="0" y="0"/>
            <wp:positionH relativeFrom="column">
              <wp:posOffset>0</wp:posOffset>
            </wp:positionH>
            <wp:positionV relativeFrom="paragraph">
              <wp:posOffset>50093</wp:posOffset>
            </wp:positionV>
            <wp:extent cx="374650" cy="337820"/>
            <wp:effectExtent l="0" t="0" r="6350" b="5080"/>
            <wp:wrapNone/>
            <wp:docPr id="1224979500" name="Picture 4" descr="A red triangle with a black exclamation m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112743" name="Picture 4" descr="A red triangle with a black exclamation mark&#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74650" cy="337820"/>
                    </a:xfrm>
                    <a:prstGeom prst="rect">
                      <a:avLst/>
                    </a:prstGeom>
                  </pic:spPr>
                </pic:pic>
              </a:graphicData>
            </a:graphic>
            <wp14:sizeRelH relativeFrom="page">
              <wp14:pctWidth>0</wp14:pctWidth>
            </wp14:sizeRelH>
            <wp14:sizeRelV relativeFrom="page">
              <wp14:pctHeight>0</wp14:pctHeight>
            </wp14:sizeRelV>
          </wp:anchor>
        </w:drawing>
      </w:r>
      <w:r w:rsidR="000E19B1">
        <w:t xml:space="preserve">For the initial boot of </w:t>
      </w:r>
      <w:r w:rsidR="00F12101">
        <w:t>the board</w:t>
      </w:r>
      <w:r w:rsidR="000E19B1">
        <w:t xml:space="preserve">, use the </w:t>
      </w:r>
      <w:r w:rsidR="000E19B1" w:rsidRPr="00CD4C9F">
        <w:rPr>
          <w:b/>
          <w:bCs/>
        </w:rPr>
        <w:t>START_SOM</w:t>
      </w:r>
      <w:r w:rsidR="000E19B1">
        <w:t xml:space="preserve"> button. For subsequent reboots, press the reset button. This procedure should also be followed whenever the power supply is disconnected and reconnected.</w:t>
      </w:r>
    </w:p>
    <w:p w14:paraId="4BD4791B" w14:textId="77777777" w:rsidR="006C6112" w:rsidRPr="006C6112" w:rsidRDefault="006C6112" w:rsidP="006C6112">
      <w:pPr>
        <w:pStyle w:val="Heading8"/>
      </w:pPr>
    </w:p>
    <w:p w14:paraId="4EF8F198" w14:textId="362ECCF4" w:rsidR="00E63D9F" w:rsidRPr="00E63D9F" w:rsidRDefault="005F1C34" w:rsidP="005F1C34">
      <w:pPr>
        <w:jc w:val="center"/>
      </w:pPr>
      <w:r>
        <w:rPr>
          <w:noProof/>
        </w:rPr>
        <w:drawing>
          <wp:inline distT="0" distB="0" distL="0" distR="0" wp14:anchorId="3C796C2E" wp14:editId="05ADEF03">
            <wp:extent cx="5305245" cy="3544094"/>
            <wp:effectExtent l="0" t="0" r="0" b="0"/>
            <wp:docPr id="1774072631" name="Picture 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072631" name="Picture 8" descr="A screenshot of a computer program&#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358541" cy="3579697"/>
                    </a:xfrm>
                    <a:prstGeom prst="rect">
                      <a:avLst/>
                    </a:prstGeom>
                  </pic:spPr>
                </pic:pic>
              </a:graphicData>
            </a:graphic>
          </wp:inline>
        </w:drawing>
      </w:r>
    </w:p>
    <w:p w14:paraId="6ABE4C0C" w14:textId="5AC21AC6" w:rsidR="002B7A38" w:rsidRDefault="002B7A38" w:rsidP="002B7A38"/>
    <w:p w14:paraId="64AC8CC4" w14:textId="35DB51D8" w:rsidR="00074D93" w:rsidRDefault="002D7B2B" w:rsidP="00074D93">
      <w:pPr>
        <w:pStyle w:val="info"/>
      </w:pPr>
      <w:r w:rsidRPr="00227EF4">
        <w:rPr>
          <w:b/>
          <w:bCs/>
          <w:noProof/>
        </w:rPr>
        <w:lastRenderedPageBreak/>
        <w:drawing>
          <wp:anchor distT="0" distB="0" distL="114300" distR="114300" simplePos="0" relativeHeight="251658240" behindDoc="0" locked="0" layoutInCell="1" allowOverlap="1" wp14:anchorId="6AEC6DB1" wp14:editId="7CB7040D">
            <wp:simplePos x="0" y="0"/>
            <wp:positionH relativeFrom="margin">
              <wp:posOffset>119979</wp:posOffset>
            </wp:positionH>
            <wp:positionV relativeFrom="paragraph">
              <wp:posOffset>-8782</wp:posOffset>
            </wp:positionV>
            <wp:extent cx="338138" cy="338138"/>
            <wp:effectExtent l="0" t="0" r="5080" b="5080"/>
            <wp:wrapNone/>
            <wp:docPr id="1838416572" name="Picture 3" descr="A blue circle with a black letter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072492" name="Picture 3" descr="A blue circle with a black letter in it&#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38138" cy="338138"/>
                    </a:xfrm>
                    <a:prstGeom prst="rect">
                      <a:avLst/>
                    </a:prstGeom>
                  </pic:spPr>
                </pic:pic>
              </a:graphicData>
            </a:graphic>
            <wp14:sizeRelH relativeFrom="page">
              <wp14:pctWidth>0</wp14:pctWidth>
            </wp14:sizeRelH>
            <wp14:sizeRelV relativeFrom="page">
              <wp14:pctHeight>0</wp14:pctHeight>
            </wp14:sizeRelV>
          </wp:anchor>
        </w:drawing>
      </w:r>
      <w:r w:rsidR="00074D93" w:rsidRPr="004E1091">
        <w:t xml:space="preserve">You have now launched a serial terminal to access the target from the </w:t>
      </w:r>
      <w:r w:rsidR="00756FDC">
        <w:t xml:space="preserve">Linux </w:t>
      </w:r>
      <w:r w:rsidR="00074D93" w:rsidRPr="004E1091">
        <w:t>host</w:t>
      </w:r>
      <w:r w:rsidR="00932E71">
        <w:t>.</w:t>
      </w:r>
    </w:p>
    <w:p w14:paraId="405FF770" w14:textId="77777777" w:rsidR="00D161DC" w:rsidRPr="00D161DC" w:rsidRDefault="00D161DC" w:rsidP="00D161DC">
      <w:pPr>
        <w:pStyle w:val="Heading8"/>
      </w:pPr>
    </w:p>
    <w:p w14:paraId="76D3F2C7" w14:textId="56B96F52" w:rsidR="002D3998" w:rsidRPr="007828BC" w:rsidRDefault="00284AD4" w:rsidP="0030028E">
      <w:pPr>
        <w:pStyle w:val="warning"/>
      </w:pPr>
      <w:r w:rsidRPr="00D7201B">
        <w:rPr>
          <w:b/>
          <w:bCs/>
          <w:noProof/>
        </w:rPr>
        <w:drawing>
          <wp:anchor distT="0" distB="0" distL="114300" distR="114300" simplePos="0" relativeHeight="251658303" behindDoc="0" locked="0" layoutInCell="1" allowOverlap="1" wp14:anchorId="3DEA831E" wp14:editId="2C82BE9B">
            <wp:simplePos x="0" y="0"/>
            <wp:positionH relativeFrom="column">
              <wp:posOffset>83820</wp:posOffset>
            </wp:positionH>
            <wp:positionV relativeFrom="paragraph">
              <wp:posOffset>44244</wp:posOffset>
            </wp:positionV>
            <wp:extent cx="374650" cy="337820"/>
            <wp:effectExtent l="0" t="0" r="0" b="0"/>
            <wp:wrapNone/>
            <wp:docPr id="631329046" name="Picture 4" descr="A red triangle with a black exclamation m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112743" name="Picture 4" descr="A red triangle with a black exclamation mark&#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74650" cy="337820"/>
                    </a:xfrm>
                    <a:prstGeom prst="rect">
                      <a:avLst/>
                    </a:prstGeom>
                  </pic:spPr>
                </pic:pic>
              </a:graphicData>
            </a:graphic>
            <wp14:sizeRelH relativeFrom="page">
              <wp14:pctWidth>0</wp14:pctWidth>
            </wp14:sizeRelH>
            <wp14:sizeRelV relativeFrom="page">
              <wp14:pctHeight>0</wp14:pctHeight>
            </wp14:sizeRelV>
          </wp:anchor>
        </w:drawing>
      </w:r>
      <w:r w:rsidR="002D3998">
        <w:t xml:space="preserve"> Use the following command to stop the </w:t>
      </w:r>
      <w:r w:rsidR="00024F4D">
        <w:t>g</w:t>
      </w:r>
      <w:r w:rsidR="002D3998">
        <w:t>ra</w:t>
      </w:r>
      <w:r w:rsidR="00CF517E">
        <w:t xml:space="preserve">phics </w:t>
      </w:r>
      <w:r w:rsidR="00932E71">
        <w:t>d</w:t>
      </w:r>
      <w:r w:rsidR="00CF517E">
        <w:t xml:space="preserve">emo which </w:t>
      </w:r>
      <w:r w:rsidR="002A520D">
        <w:t xml:space="preserve">will run </w:t>
      </w:r>
      <w:r w:rsidR="00431450">
        <w:t>at boot</w:t>
      </w:r>
      <w:r w:rsidR="00401069">
        <w:t>.</w:t>
      </w:r>
      <w:r>
        <w:br/>
        <w:t>Command</w:t>
      </w:r>
      <w:r w:rsidRPr="00284AD4">
        <w:rPr>
          <w:b/>
          <w:bCs/>
        </w:rPr>
        <w:t xml:space="preserve">: </w:t>
      </w:r>
      <w:proofErr w:type="spellStart"/>
      <w:r w:rsidRPr="00284AD4">
        <w:rPr>
          <w:b/>
          <w:bCs/>
        </w:rPr>
        <w:t>systemctl</w:t>
      </w:r>
      <w:proofErr w:type="spellEnd"/>
      <w:r w:rsidRPr="00284AD4">
        <w:rPr>
          <w:b/>
          <w:bCs/>
        </w:rPr>
        <w:t xml:space="preserve"> stop </w:t>
      </w:r>
      <w:proofErr w:type="spellStart"/>
      <w:proofErr w:type="gramStart"/>
      <w:r w:rsidRPr="00284AD4">
        <w:rPr>
          <w:b/>
          <w:bCs/>
        </w:rPr>
        <w:t>egtdemo.service</w:t>
      </w:r>
      <w:proofErr w:type="spellEnd"/>
      <w:proofErr w:type="gramEnd"/>
    </w:p>
    <w:p w14:paraId="44A92271" w14:textId="77777777" w:rsidR="0030028E" w:rsidRDefault="0030028E" w:rsidP="00DF38B3">
      <w:pPr>
        <w:pStyle w:val="Heading2"/>
      </w:pPr>
      <w:bookmarkStart w:id="17" w:name="_Toc168603624"/>
      <w:bookmarkEnd w:id="15"/>
    </w:p>
    <w:p w14:paraId="4A3321C4" w14:textId="0368AF98" w:rsidR="00227EF4" w:rsidRPr="00227EF4" w:rsidRDefault="00227EF4" w:rsidP="00DF38B3">
      <w:pPr>
        <w:pStyle w:val="Heading2"/>
      </w:pPr>
      <w:bookmarkStart w:id="18" w:name="_Toc170229531"/>
      <w:r w:rsidRPr="00227EF4">
        <w:t xml:space="preserve">Exercise </w:t>
      </w:r>
      <w:r w:rsidR="0030028E">
        <w:t>1</w:t>
      </w:r>
      <w:r w:rsidRPr="00227EF4">
        <w:t xml:space="preserve">: </w:t>
      </w:r>
      <w:r w:rsidRPr="00E735BB">
        <w:rPr>
          <w:bCs/>
        </w:rPr>
        <w:t xml:space="preserve">Opening </w:t>
      </w:r>
      <w:r w:rsidR="007D53A4">
        <w:rPr>
          <w:bCs/>
        </w:rPr>
        <w:t xml:space="preserve">a </w:t>
      </w:r>
      <w:r w:rsidR="007D53A4" w:rsidRPr="00E735BB">
        <w:rPr>
          <w:bCs/>
        </w:rPr>
        <w:t xml:space="preserve">Template </w:t>
      </w:r>
      <w:r w:rsidRPr="00E735BB">
        <w:rPr>
          <w:bCs/>
        </w:rPr>
        <w:t xml:space="preserve">Project and </w:t>
      </w:r>
      <w:r w:rsidR="00FC3147">
        <w:rPr>
          <w:bCs/>
        </w:rPr>
        <w:t>r</w:t>
      </w:r>
      <w:r w:rsidRPr="00E735BB">
        <w:rPr>
          <w:bCs/>
        </w:rPr>
        <w:t>eviewing Properties</w:t>
      </w:r>
      <w:r w:rsidR="007D53A4">
        <w:rPr>
          <w:bCs/>
        </w:rPr>
        <w:t xml:space="preserve"> </w:t>
      </w:r>
      <w:r w:rsidRPr="00E735BB">
        <w:rPr>
          <w:bCs/>
        </w:rPr>
        <w:t>in Eclipse IDE</w:t>
      </w:r>
      <w:bookmarkEnd w:id="17"/>
      <w:bookmarkEnd w:id="18"/>
      <w:r w:rsidRPr="00227EF4">
        <w:t xml:space="preserve"> </w:t>
      </w:r>
    </w:p>
    <w:p w14:paraId="26A33FEF" w14:textId="1E2FA530" w:rsidR="00227EF4" w:rsidRPr="00227EF4" w:rsidRDefault="00227EF4" w:rsidP="00DA1339">
      <w:r w:rsidRPr="00227EF4">
        <w:t xml:space="preserve">In this exercise, you </w:t>
      </w:r>
      <w:r w:rsidR="008E293B" w:rsidRPr="00227EF4">
        <w:t>will</w:t>
      </w:r>
      <w:r w:rsidR="008E293B">
        <w:t xml:space="preserve"> </w:t>
      </w:r>
      <w:r w:rsidR="008E293B" w:rsidRPr="00227EF4">
        <w:t>learn</w:t>
      </w:r>
      <w:r w:rsidRPr="00227EF4">
        <w:t xml:space="preserve"> how to open a template project using Eclipse IDE and explore the source code and project properties that have already been set.</w:t>
      </w:r>
      <w:r w:rsidRPr="00227EF4">
        <w:br/>
      </w:r>
    </w:p>
    <w:p w14:paraId="5FD88498" w14:textId="77777777" w:rsidR="00227EF4" w:rsidRPr="00FA7ED6" w:rsidRDefault="00227EF4" w:rsidP="00FA7ED6">
      <w:pPr>
        <w:rPr>
          <w:b/>
          <w:bCs/>
          <w:sz w:val="24"/>
          <w:szCs w:val="28"/>
        </w:rPr>
      </w:pPr>
      <w:bookmarkStart w:id="19" w:name="_Toc164958019"/>
      <w:bookmarkStart w:id="20" w:name="_Toc168603625"/>
      <w:r w:rsidRPr="00FA7ED6">
        <w:rPr>
          <w:b/>
          <w:bCs/>
          <w:sz w:val="24"/>
          <w:szCs w:val="28"/>
        </w:rPr>
        <w:t>Procedure:</w:t>
      </w:r>
      <w:bookmarkEnd w:id="19"/>
      <w:bookmarkEnd w:id="20"/>
    </w:p>
    <w:p w14:paraId="5CFBEDF4" w14:textId="43AD0B44" w:rsidR="004D3793" w:rsidRDefault="00227EF4" w:rsidP="0030028E">
      <w:pPr>
        <w:pStyle w:val="ListParagraph"/>
      </w:pPr>
      <w:r w:rsidRPr="00787175">
        <w:rPr>
          <w:bCs/>
          <w:iCs/>
          <w:color w:val="FF0000"/>
        </w:rPr>
        <w:t>Step 1:</w:t>
      </w:r>
      <w:r w:rsidRPr="00227EF4">
        <w:rPr>
          <w:b/>
          <w:iCs/>
          <w:color w:val="FF0000"/>
        </w:rPr>
        <w:t xml:space="preserve"> </w:t>
      </w:r>
      <w:r w:rsidR="00124516" w:rsidRPr="00124516">
        <w:t xml:space="preserve">On </w:t>
      </w:r>
      <w:r w:rsidR="00756FDC">
        <w:t>the</w:t>
      </w:r>
      <w:r w:rsidR="00124516" w:rsidRPr="00124516">
        <w:t xml:space="preserve"> </w:t>
      </w:r>
      <w:r w:rsidR="00124516">
        <w:t xml:space="preserve">Linux </w:t>
      </w:r>
      <w:r w:rsidR="00756FDC">
        <w:t>host</w:t>
      </w:r>
      <w:r w:rsidR="00124516" w:rsidRPr="00124516">
        <w:t>, click on the "</w:t>
      </w:r>
      <w:r w:rsidR="00124516" w:rsidRPr="00124516">
        <w:rPr>
          <w:b/>
          <w:bCs/>
        </w:rPr>
        <w:t>Show Applications</w:t>
      </w:r>
      <w:r w:rsidR="00124516" w:rsidRPr="00124516">
        <w:t>" icon (a grid of dots at the bottom-left corner), then type "Eclipse" in the search bar and select the Eclipse IDE</w:t>
      </w:r>
      <w:r w:rsidR="00124516">
        <w:t>.</w:t>
      </w:r>
    </w:p>
    <w:p w14:paraId="6018606E" w14:textId="794A7E28" w:rsidR="004D3793" w:rsidRDefault="004D3793" w:rsidP="004D3793">
      <w:pPr>
        <w:jc w:val="center"/>
      </w:pPr>
    </w:p>
    <w:p w14:paraId="7FC53ED3" w14:textId="0AA96BBA" w:rsidR="00253513" w:rsidRDefault="00253513" w:rsidP="004D3793">
      <w:pPr>
        <w:jc w:val="center"/>
      </w:pPr>
      <w:r>
        <w:rPr>
          <w:noProof/>
        </w:rPr>
        <w:drawing>
          <wp:inline distT="0" distB="0" distL="0" distR="0" wp14:anchorId="209686A7" wp14:editId="2E6F7591">
            <wp:extent cx="3108310" cy="1699403"/>
            <wp:effectExtent l="0" t="0" r="0" b="0"/>
            <wp:docPr id="9263564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356488" name="Picture 1" descr="A screenshot of a computer&#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3140703" cy="1717113"/>
                    </a:xfrm>
                    <a:prstGeom prst="rect">
                      <a:avLst/>
                    </a:prstGeom>
                  </pic:spPr>
                </pic:pic>
              </a:graphicData>
            </a:graphic>
          </wp:inline>
        </w:drawing>
      </w:r>
    </w:p>
    <w:p w14:paraId="24D81C97" w14:textId="77777777" w:rsidR="00253513" w:rsidRPr="004D3793" w:rsidRDefault="00253513" w:rsidP="0030028E">
      <w:pPr>
        <w:pStyle w:val="ListParagraph"/>
      </w:pPr>
    </w:p>
    <w:p w14:paraId="5C003C94" w14:textId="36C8B932" w:rsidR="00227EF4" w:rsidRPr="00811531" w:rsidRDefault="00227EF4" w:rsidP="0030028E">
      <w:pPr>
        <w:pStyle w:val="ListParagraph"/>
        <w:rPr>
          <w:sz w:val="24"/>
        </w:rPr>
      </w:pPr>
      <w:r w:rsidRPr="00787175">
        <w:rPr>
          <w:bCs/>
          <w:iCs/>
          <w:color w:val="FF0000"/>
          <w:sz w:val="24"/>
        </w:rPr>
        <w:t>Step 2:</w:t>
      </w:r>
      <w:r w:rsidRPr="00227EF4">
        <w:rPr>
          <w:b/>
          <w:iCs/>
          <w:color w:val="FF0000"/>
          <w:sz w:val="24"/>
        </w:rPr>
        <w:t xml:space="preserve"> </w:t>
      </w:r>
      <w:r w:rsidR="0070405F" w:rsidRPr="0070405F">
        <w:rPr>
          <w:rFonts w:cstheme="minorHAnsi"/>
          <w:sz w:val="24"/>
        </w:rPr>
        <w:t xml:space="preserve">Upon launch, Eclipse will prompt you to select a workspace directory. Click on Browse, </w:t>
      </w:r>
      <w:r w:rsidR="0070405F" w:rsidRPr="0070405F">
        <w:rPr>
          <w:rFonts w:cstheme="minorHAnsi"/>
          <w:b/>
          <w:bCs/>
          <w:sz w:val="24"/>
        </w:rPr>
        <w:t>choose /home/masters/lnx3/eclipse-workspace</w:t>
      </w:r>
      <w:r w:rsidR="0070405F" w:rsidRPr="0070405F">
        <w:rPr>
          <w:rFonts w:cstheme="minorHAnsi"/>
          <w:sz w:val="24"/>
        </w:rPr>
        <w:t xml:space="preserve"> as the workspace, and then click on the Launch button. Eclipse will launch the workspace and display the welcome screen.</w:t>
      </w:r>
    </w:p>
    <w:p w14:paraId="1020E764" w14:textId="77777777" w:rsidR="00227EF4" w:rsidRPr="00227EF4" w:rsidRDefault="00227EF4" w:rsidP="00227EF4">
      <w:pPr>
        <w:widowControl w:val="0"/>
        <w:autoSpaceDE w:val="0"/>
        <w:autoSpaceDN w:val="0"/>
        <w:adjustRightInd w:val="0"/>
        <w:spacing w:after="120" w:line="240" w:lineRule="auto"/>
        <w:rPr>
          <w:noProof/>
        </w:rPr>
      </w:pPr>
      <w:r w:rsidRPr="00227EF4">
        <w:t xml:space="preserve">             </w:t>
      </w:r>
    </w:p>
    <w:p w14:paraId="595990D6" w14:textId="77777777" w:rsidR="00227EF4" w:rsidRPr="00227EF4" w:rsidRDefault="00227EF4" w:rsidP="00227EF4">
      <w:pPr>
        <w:widowControl w:val="0"/>
        <w:autoSpaceDE w:val="0"/>
        <w:autoSpaceDN w:val="0"/>
        <w:adjustRightInd w:val="0"/>
        <w:spacing w:after="120" w:line="240" w:lineRule="auto"/>
        <w:jc w:val="center"/>
      </w:pPr>
      <w:r w:rsidRPr="00227EF4">
        <w:rPr>
          <w:noProof/>
        </w:rPr>
        <w:lastRenderedPageBreak/>
        <w:drawing>
          <wp:inline distT="0" distB="0" distL="0" distR="0" wp14:anchorId="38FC4B72" wp14:editId="04FDFF91">
            <wp:extent cx="4654270" cy="2940050"/>
            <wp:effectExtent l="0" t="0" r="0" b="0"/>
            <wp:docPr id="1983630711"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630711" name="Picture 33" descr="A screenshot of a computer&#10;&#10;Description automatically generated"/>
                    <pic:cNvPicPr/>
                  </pic:nvPicPr>
                  <pic:blipFill rotWithShape="1">
                    <a:blip r:embed="rId36">
                      <a:extLst>
                        <a:ext uri="{28A0092B-C50C-407E-A947-70E740481C1C}">
                          <a14:useLocalDpi xmlns:a14="http://schemas.microsoft.com/office/drawing/2010/main" val="0"/>
                        </a:ext>
                      </a:extLst>
                    </a:blip>
                    <a:srcRect r="1211"/>
                    <a:stretch/>
                  </pic:blipFill>
                  <pic:spPr bwMode="auto">
                    <a:xfrm>
                      <a:off x="0" y="0"/>
                      <a:ext cx="4704253" cy="2971624"/>
                    </a:xfrm>
                    <a:prstGeom prst="rect">
                      <a:avLst/>
                    </a:prstGeom>
                    <a:ln>
                      <a:noFill/>
                    </a:ln>
                    <a:extLst>
                      <a:ext uri="{53640926-AAD7-44D8-BBD7-CCE9431645EC}">
                        <a14:shadowObscured xmlns:a14="http://schemas.microsoft.com/office/drawing/2010/main"/>
                      </a:ext>
                    </a:extLst>
                  </pic:spPr>
                </pic:pic>
              </a:graphicData>
            </a:graphic>
          </wp:inline>
        </w:drawing>
      </w:r>
    </w:p>
    <w:p w14:paraId="5C1653B5" w14:textId="77777777" w:rsidR="00227EF4" w:rsidRPr="00227EF4" w:rsidRDefault="00227EF4" w:rsidP="00227EF4">
      <w:pPr>
        <w:widowControl w:val="0"/>
        <w:autoSpaceDE w:val="0"/>
        <w:autoSpaceDN w:val="0"/>
        <w:adjustRightInd w:val="0"/>
        <w:spacing w:after="120" w:line="240" w:lineRule="auto"/>
        <w:jc w:val="center"/>
      </w:pPr>
    </w:p>
    <w:p w14:paraId="5F962B28" w14:textId="77777777" w:rsidR="00227EF4" w:rsidRDefault="00227EF4" w:rsidP="00227EF4">
      <w:pPr>
        <w:jc w:val="center"/>
      </w:pPr>
      <w:r w:rsidRPr="00227EF4">
        <w:rPr>
          <w:noProof/>
        </w:rPr>
        <w:drawing>
          <wp:inline distT="0" distB="0" distL="0" distR="0" wp14:anchorId="5C454C87" wp14:editId="1F420085">
            <wp:extent cx="4579034" cy="3406140"/>
            <wp:effectExtent l="0" t="0" r="0" b="0"/>
            <wp:docPr id="1247504424" name="Pictur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504424" name="Picture 36" descr="A screenshot of a computer&#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4596021" cy="3418776"/>
                    </a:xfrm>
                    <a:prstGeom prst="rect">
                      <a:avLst/>
                    </a:prstGeom>
                  </pic:spPr>
                </pic:pic>
              </a:graphicData>
            </a:graphic>
          </wp:inline>
        </w:drawing>
      </w:r>
    </w:p>
    <w:p w14:paraId="54045F0D" w14:textId="77777777" w:rsidR="008915D0" w:rsidRPr="00227EF4" w:rsidRDefault="008915D0" w:rsidP="00227EF4">
      <w:pPr>
        <w:jc w:val="center"/>
      </w:pPr>
    </w:p>
    <w:p w14:paraId="1F0286A8" w14:textId="55A89BE3" w:rsidR="00227EF4" w:rsidRPr="00227EF4" w:rsidRDefault="00227EF4" w:rsidP="0030028E">
      <w:pPr>
        <w:pStyle w:val="ListParagraph"/>
        <w:rPr>
          <w:b/>
          <w:iCs/>
        </w:rPr>
      </w:pPr>
      <w:r w:rsidRPr="00787175">
        <w:rPr>
          <w:bCs/>
          <w:iCs/>
          <w:color w:val="FF0000"/>
        </w:rPr>
        <w:t>Step 3:</w:t>
      </w:r>
      <w:r w:rsidRPr="00227EF4">
        <w:rPr>
          <w:b/>
          <w:iCs/>
          <w:color w:val="FF0000"/>
        </w:rPr>
        <w:t xml:space="preserve"> </w:t>
      </w:r>
      <w:r w:rsidRPr="006A071E">
        <w:t xml:space="preserve">To import the </w:t>
      </w:r>
      <w:r w:rsidR="000E7FC7" w:rsidRPr="006A071E">
        <w:t>T</w:t>
      </w:r>
      <w:r w:rsidRPr="006A071E">
        <w:t xml:space="preserve">emplate </w:t>
      </w:r>
      <w:r w:rsidR="000E7FC7" w:rsidRPr="006A071E">
        <w:t>P</w:t>
      </w:r>
      <w:r w:rsidRPr="006A071E">
        <w:t xml:space="preserve">roject, Click on </w:t>
      </w:r>
      <w:r w:rsidRPr="00227EF4">
        <w:rPr>
          <w:b/>
          <w:iCs/>
        </w:rPr>
        <w:t xml:space="preserve">File &gt; </w:t>
      </w:r>
      <w:r w:rsidR="00C31251">
        <w:rPr>
          <w:b/>
          <w:iCs/>
        </w:rPr>
        <w:t>I</w:t>
      </w:r>
      <w:r w:rsidR="00C31251" w:rsidRPr="00227EF4">
        <w:rPr>
          <w:b/>
          <w:iCs/>
        </w:rPr>
        <w:t>mport</w:t>
      </w:r>
      <w:r w:rsidR="00C31251" w:rsidRPr="006A071E">
        <w:t>.</w:t>
      </w:r>
      <w:r w:rsidRPr="006A071E">
        <w:t xml:space="preserve"> In the “</w:t>
      </w:r>
      <w:r w:rsidRPr="00227EF4">
        <w:rPr>
          <w:b/>
          <w:iCs/>
        </w:rPr>
        <w:t>Import Window</w:t>
      </w:r>
      <w:r w:rsidRPr="006A071E">
        <w:t xml:space="preserve">”, from the </w:t>
      </w:r>
      <w:r w:rsidR="00722C82">
        <w:rPr>
          <w:b/>
          <w:iCs/>
        </w:rPr>
        <w:t>G</w:t>
      </w:r>
      <w:r w:rsidRPr="00227EF4">
        <w:rPr>
          <w:b/>
          <w:iCs/>
        </w:rPr>
        <w:t>eneral</w:t>
      </w:r>
      <w:r w:rsidRPr="006A071E">
        <w:t xml:space="preserve"> </w:t>
      </w:r>
      <w:r w:rsidR="00722C82" w:rsidRPr="006A071E">
        <w:t>c</w:t>
      </w:r>
      <w:r w:rsidRPr="006A071E">
        <w:t xml:space="preserve">ategory, </w:t>
      </w:r>
      <w:r w:rsidRPr="00227EF4">
        <w:rPr>
          <w:b/>
          <w:iCs/>
        </w:rPr>
        <w:t xml:space="preserve">select </w:t>
      </w:r>
      <w:r w:rsidR="001F27EA">
        <w:rPr>
          <w:b/>
          <w:iCs/>
        </w:rPr>
        <w:t>E</w:t>
      </w:r>
      <w:r w:rsidRPr="00227EF4">
        <w:rPr>
          <w:b/>
          <w:iCs/>
        </w:rPr>
        <w:t xml:space="preserve">xisting </w:t>
      </w:r>
      <w:r w:rsidR="001F27EA">
        <w:rPr>
          <w:b/>
          <w:iCs/>
        </w:rPr>
        <w:t>P</w:t>
      </w:r>
      <w:r w:rsidRPr="00227EF4">
        <w:rPr>
          <w:b/>
          <w:iCs/>
        </w:rPr>
        <w:t xml:space="preserve">rojects into </w:t>
      </w:r>
      <w:r w:rsidR="006A1B4F">
        <w:rPr>
          <w:b/>
          <w:iCs/>
        </w:rPr>
        <w:t>W</w:t>
      </w:r>
      <w:r w:rsidRPr="00227EF4">
        <w:rPr>
          <w:b/>
          <w:iCs/>
        </w:rPr>
        <w:t>orkspace</w:t>
      </w:r>
      <w:r w:rsidRPr="006A071E">
        <w:t xml:space="preserve">, and click </w:t>
      </w:r>
      <w:r w:rsidRPr="00227EF4">
        <w:rPr>
          <w:b/>
          <w:iCs/>
        </w:rPr>
        <w:t>Next</w:t>
      </w:r>
      <w:r w:rsidRPr="006A071E">
        <w:t xml:space="preserve">. In the next window, in </w:t>
      </w:r>
      <w:r w:rsidR="0076442B">
        <w:rPr>
          <w:b/>
          <w:iCs/>
        </w:rPr>
        <w:t>S</w:t>
      </w:r>
      <w:r w:rsidRPr="00227EF4">
        <w:rPr>
          <w:b/>
          <w:iCs/>
        </w:rPr>
        <w:t>elect root directory</w:t>
      </w:r>
      <w:r w:rsidRPr="006A071E">
        <w:t xml:space="preserve">, point to the directory given below and click on </w:t>
      </w:r>
      <w:r w:rsidRPr="00227EF4">
        <w:rPr>
          <w:b/>
          <w:iCs/>
        </w:rPr>
        <w:t>Finish</w:t>
      </w:r>
      <w:r w:rsidRPr="006A071E">
        <w:t>.</w:t>
      </w:r>
      <w:r w:rsidRPr="00227EF4">
        <w:rPr>
          <w:b/>
          <w:iCs/>
        </w:rPr>
        <w:br/>
      </w:r>
      <w:r w:rsidRPr="00227EF4">
        <w:rPr>
          <w:bCs/>
          <w:iCs/>
        </w:rPr>
        <w:br/>
        <w:t xml:space="preserve">Directory: </w:t>
      </w:r>
      <w:r w:rsidRPr="007D45D8">
        <w:rPr>
          <w:b/>
        </w:rPr>
        <w:t>/home/masters/lnx3/eclipse-workspace/LNX3_MASTERS</w:t>
      </w:r>
    </w:p>
    <w:p w14:paraId="3EF4AECD" w14:textId="77777777" w:rsidR="00227EF4" w:rsidRPr="00227EF4" w:rsidRDefault="00227EF4" w:rsidP="00227EF4">
      <w:pPr>
        <w:widowControl w:val="0"/>
        <w:autoSpaceDE w:val="0"/>
        <w:autoSpaceDN w:val="0"/>
        <w:adjustRightInd w:val="0"/>
        <w:spacing w:after="120" w:line="240" w:lineRule="auto"/>
        <w:ind w:left="900"/>
        <w:jc w:val="center"/>
        <w:rPr>
          <w:noProof/>
        </w:rPr>
      </w:pPr>
    </w:p>
    <w:p w14:paraId="4BE2CB29" w14:textId="77777777" w:rsidR="00227EF4" w:rsidRPr="00227EF4" w:rsidRDefault="00227EF4" w:rsidP="00227EF4">
      <w:pPr>
        <w:widowControl w:val="0"/>
        <w:autoSpaceDE w:val="0"/>
        <w:autoSpaceDN w:val="0"/>
        <w:adjustRightInd w:val="0"/>
        <w:spacing w:after="120" w:line="240" w:lineRule="auto"/>
        <w:ind w:left="900"/>
        <w:jc w:val="center"/>
      </w:pPr>
      <w:r w:rsidRPr="00227EF4">
        <w:rPr>
          <w:noProof/>
        </w:rPr>
        <w:lastRenderedPageBreak/>
        <w:drawing>
          <wp:inline distT="0" distB="0" distL="0" distR="0" wp14:anchorId="2EB55F84" wp14:editId="421AB38D">
            <wp:extent cx="3818481" cy="3543300"/>
            <wp:effectExtent l="0" t="0" r="0" b="0"/>
            <wp:docPr id="1304822224"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822224" name="Picture 34" descr="A screenshot of a computer&#10;&#10;Description automatically generated"/>
                    <pic:cNvPicPr/>
                  </pic:nvPicPr>
                  <pic:blipFill rotWithShape="1">
                    <a:blip r:embed="rId38">
                      <a:extLst>
                        <a:ext uri="{28A0092B-C50C-407E-A947-70E740481C1C}">
                          <a14:useLocalDpi xmlns:a14="http://schemas.microsoft.com/office/drawing/2010/main" val="0"/>
                        </a:ext>
                      </a:extLst>
                    </a:blip>
                    <a:srcRect l="815"/>
                    <a:stretch/>
                  </pic:blipFill>
                  <pic:spPr bwMode="auto">
                    <a:xfrm>
                      <a:off x="0" y="0"/>
                      <a:ext cx="3824676" cy="3549049"/>
                    </a:xfrm>
                    <a:prstGeom prst="rect">
                      <a:avLst/>
                    </a:prstGeom>
                    <a:ln>
                      <a:noFill/>
                    </a:ln>
                    <a:extLst>
                      <a:ext uri="{53640926-AAD7-44D8-BBD7-CCE9431645EC}">
                        <a14:shadowObscured xmlns:a14="http://schemas.microsoft.com/office/drawing/2010/main"/>
                      </a:ext>
                    </a:extLst>
                  </pic:spPr>
                </pic:pic>
              </a:graphicData>
            </a:graphic>
          </wp:inline>
        </w:drawing>
      </w:r>
    </w:p>
    <w:p w14:paraId="5698B1D2" w14:textId="77777777" w:rsidR="00227EF4" w:rsidRPr="00227EF4" w:rsidRDefault="00227EF4" w:rsidP="00227EF4">
      <w:pPr>
        <w:widowControl w:val="0"/>
        <w:autoSpaceDE w:val="0"/>
        <w:autoSpaceDN w:val="0"/>
        <w:adjustRightInd w:val="0"/>
        <w:spacing w:after="120" w:line="240" w:lineRule="auto"/>
        <w:ind w:left="900"/>
        <w:jc w:val="center"/>
      </w:pPr>
      <w:r w:rsidRPr="00227EF4">
        <w:rPr>
          <w:noProof/>
        </w:rPr>
        <w:drawing>
          <wp:inline distT="0" distB="0" distL="0" distR="0" wp14:anchorId="4128E06C" wp14:editId="1566FBC5">
            <wp:extent cx="4260850" cy="4042691"/>
            <wp:effectExtent l="0" t="0" r="0" b="0"/>
            <wp:docPr id="1781529291"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529291" name="Picture 35" descr="A screenshot of a computer&#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4280369" cy="4061210"/>
                    </a:xfrm>
                    <a:prstGeom prst="rect">
                      <a:avLst/>
                    </a:prstGeom>
                  </pic:spPr>
                </pic:pic>
              </a:graphicData>
            </a:graphic>
          </wp:inline>
        </w:drawing>
      </w:r>
    </w:p>
    <w:p w14:paraId="659C3794" w14:textId="217A8DC8" w:rsidR="00375A4A" w:rsidRPr="007D45D8" w:rsidRDefault="00227EF4" w:rsidP="0030028E">
      <w:pPr>
        <w:pStyle w:val="ListParagraph"/>
      </w:pPr>
      <w:r w:rsidRPr="00787175">
        <w:rPr>
          <w:bCs/>
          <w:iCs/>
          <w:color w:val="FF0000"/>
        </w:rPr>
        <w:t>Step 4:</w:t>
      </w:r>
      <w:r w:rsidRPr="00227EF4">
        <w:rPr>
          <w:b/>
          <w:iCs/>
          <w:color w:val="FF0000"/>
        </w:rPr>
        <w:t xml:space="preserve"> </w:t>
      </w:r>
      <w:r w:rsidR="00375A4A" w:rsidRPr="007D45D8">
        <w:t xml:space="preserve">Open the </w:t>
      </w:r>
      <w:r w:rsidR="00375A4A" w:rsidRPr="00375A4A">
        <w:rPr>
          <w:b/>
          <w:iCs/>
        </w:rPr>
        <w:t>lnx3_masters</w:t>
      </w:r>
      <w:r w:rsidR="009D5BC9">
        <w:rPr>
          <w:b/>
          <w:iCs/>
        </w:rPr>
        <w:t>_egt</w:t>
      </w:r>
      <w:r w:rsidR="00375A4A" w:rsidRPr="00375A4A">
        <w:rPr>
          <w:b/>
          <w:iCs/>
        </w:rPr>
        <w:t>.cpp</w:t>
      </w:r>
      <w:r w:rsidR="00375A4A" w:rsidRPr="007D45D8">
        <w:t xml:space="preserve"> source file from the </w:t>
      </w:r>
      <w:r w:rsidR="00375A4A" w:rsidRPr="00375A4A">
        <w:rPr>
          <w:b/>
          <w:iCs/>
        </w:rPr>
        <w:t>LNX3_MASTERS</w:t>
      </w:r>
      <w:r w:rsidR="00375A4A" w:rsidRPr="007D45D8">
        <w:t xml:space="preserve"> </w:t>
      </w:r>
      <w:r w:rsidR="0030028E">
        <w:t>p</w:t>
      </w:r>
      <w:r w:rsidR="00375A4A" w:rsidRPr="007D45D8">
        <w:t>roject to see that the XML file generated by the MGS Composer loads the UI.</w:t>
      </w:r>
    </w:p>
    <w:p w14:paraId="555D8CDE" w14:textId="77777777" w:rsidR="00227EF4" w:rsidRPr="00227EF4" w:rsidRDefault="00227EF4" w:rsidP="00227EF4">
      <w:pPr>
        <w:widowControl w:val="0"/>
        <w:autoSpaceDE w:val="0"/>
        <w:autoSpaceDN w:val="0"/>
        <w:adjustRightInd w:val="0"/>
        <w:spacing w:after="120" w:line="240" w:lineRule="auto"/>
        <w:ind w:left="900"/>
        <w:jc w:val="center"/>
      </w:pPr>
      <w:r w:rsidRPr="00227EF4">
        <w:rPr>
          <w:noProof/>
        </w:rPr>
        <w:lastRenderedPageBreak/>
        <w:drawing>
          <wp:inline distT="0" distB="0" distL="0" distR="0" wp14:anchorId="3744F3C9" wp14:editId="2AD57C59">
            <wp:extent cx="5696712" cy="3794760"/>
            <wp:effectExtent l="0" t="0" r="0" b="0"/>
            <wp:docPr id="713768189" name="Picture 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768189" name="Picture 37" descr="A screenshot of a computer&#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696712" cy="3794760"/>
                    </a:xfrm>
                    <a:prstGeom prst="rect">
                      <a:avLst/>
                    </a:prstGeom>
                  </pic:spPr>
                </pic:pic>
              </a:graphicData>
            </a:graphic>
          </wp:inline>
        </w:drawing>
      </w:r>
    </w:p>
    <w:p w14:paraId="00F20009" w14:textId="6DCE761A" w:rsidR="00227EF4" w:rsidRPr="00227EF4" w:rsidRDefault="00A84FD5" w:rsidP="00227EF4">
      <w:pPr>
        <w:widowControl w:val="0"/>
        <w:autoSpaceDE w:val="0"/>
        <w:autoSpaceDN w:val="0"/>
        <w:adjustRightInd w:val="0"/>
        <w:spacing w:after="120" w:line="240" w:lineRule="auto"/>
        <w:ind w:left="900"/>
        <w:jc w:val="center"/>
      </w:pPr>
      <w:r>
        <w:rPr>
          <w:noProof/>
        </w:rPr>
        <w:drawing>
          <wp:inline distT="0" distB="0" distL="0" distR="0" wp14:anchorId="7AAADFC8" wp14:editId="5B103C9F">
            <wp:extent cx="5696712" cy="3429000"/>
            <wp:effectExtent l="0" t="0" r="0" b="0"/>
            <wp:docPr id="2049258649"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258649" name="Picture 4" descr="A screenshot of a computer&#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696712" cy="3429000"/>
                    </a:xfrm>
                    <a:prstGeom prst="rect">
                      <a:avLst/>
                    </a:prstGeom>
                  </pic:spPr>
                </pic:pic>
              </a:graphicData>
            </a:graphic>
          </wp:inline>
        </w:drawing>
      </w:r>
    </w:p>
    <w:p w14:paraId="5EF81583" w14:textId="77777777" w:rsidR="00227EF4" w:rsidRPr="00227EF4" w:rsidRDefault="00227EF4" w:rsidP="00227EF4">
      <w:pPr>
        <w:widowControl w:val="0"/>
        <w:autoSpaceDE w:val="0"/>
        <w:autoSpaceDN w:val="0"/>
        <w:adjustRightInd w:val="0"/>
        <w:spacing w:after="120" w:line="240" w:lineRule="auto"/>
        <w:ind w:left="900"/>
      </w:pPr>
    </w:p>
    <w:p w14:paraId="6E5E1DED" w14:textId="4545B9A3" w:rsidR="00227EF4" w:rsidRPr="00422B17" w:rsidRDefault="00227EF4" w:rsidP="0030028E">
      <w:pPr>
        <w:pStyle w:val="ListParagraph"/>
      </w:pPr>
      <w:r w:rsidRPr="00787175">
        <w:rPr>
          <w:color w:val="FF0000"/>
        </w:rPr>
        <w:t>Step 5:</w:t>
      </w:r>
      <w:r w:rsidRPr="50EC0663">
        <w:rPr>
          <w:b/>
          <w:bCs/>
          <w:color w:val="FF0000"/>
        </w:rPr>
        <w:t xml:space="preserve"> </w:t>
      </w:r>
      <w:r w:rsidRPr="50EC0663">
        <w:t xml:space="preserve">To view the Project </w:t>
      </w:r>
      <w:r w:rsidR="00941386" w:rsidRPr="50EC0663">
        <w:t>P</w:t>
      </w:r>
      <w:r w:rsidRPr="50EC0663">
        <w:t xml:space="preserve">roperties which has already been set, hover over </w:t>
      </w:r>
      <w:r w:rsidRPr="50EC0663">
        <w:rPr>
          <w:b/>
          <w:bCs/>
        </w:rPr>
        <w:t xml:space="preserve">LNX3_MASTERS </w:t>
      </w:r>
      <w:r w:rsidR="0030028E">
        <w:t>p</w:t>
      </w:r>
      <w:r w:rsidRPr="0030028E">
        <w:t>roject</w:t>
      </w:r>
      <w:r w:rsidRPr="50EC0663">
        <w:rPr>
          <w:b/>
          <w:bCs/>
        </w:rPr>
        <w:t>, right-click</w:t>
      </w:r>
      <w:r w:rsidRPr="50EC0663">
        <w:t xml:space="preserve"> and select </w:t>
      </w:r>
      <w:r w:rsidRPr="50EC0663">
        <w:rPr>
          <w:b/>
          <w:bCs/>
        </w:rPr>
        <w:t>Properties</w:t>
      </w:r>
      <w:r w:rsidRPr="50EC0663">
        <w:t xml:space="preserve"> from the menu at the bottom. A </w:t>
      </w:r>
      <w:r w:rsidR="00AC0D4D" w:rsidRPr="50EC0663">
        <w:t>“</w:t>
      </w:r>
      <w:r w:rsidRPr="50EC0663">
        <w:rPr>
          <w:b/>
          <w:bCs/>
        </w:rPr>
        <w:t>Properties for LNX3_MASTERS</w:t>
      </w:r>
      <w:r w:rsidR="00AC0D4D" w:rsidRPr="50EC0663">
        <w:t>”</w:t>
      </w:r>
      <w:r w:rsidRPr="50EC0663">
        <w:t xml:space="preserve"> window will open as </w:t>
      </w:r>
      <w:r w:rsidR="00457D02" w:rsidRPr="50EC0663">
        <w:t xml:space="preserve">shown </w:t>
      </w:r>
      <w:r w:rsidRPr="50EC0663">
        <w:t>below.</w:t>
      </w:r>
    </w:p>
    <w:p w14:paraId="2BAF0283" w14:textId="77777777" w:rsidR="00227EF4" w:rsidRPr="00227EF4" w:rsidRDefault="00227EF4" w:rsidP="00227EF4"/>
    <w:p w14:paraId="74002757" w14:textId="7C68664D" w:rsidR="00227EF4" w:rsidRPr="00227EF4" w:rsidRDefault="00227EF4" w:rsidP="00227EF4">
      <w:pPr>
        <w:widowControl w:val="0"/>
        <w:autoSpaceDE w:val="0"/>
        <w:autoSpaceDN w:val="0"/>
        <w:adjustRightInd w:val="0"/>
        <w:spacing w:after="120" w:line="240" w:lineRule="auto"/>
        <w:ind w:left="900"/>
        <w:jc w:val="center"/>
      </w:pPr>
      <w:r>
        <w:rPr>
          <w:noProof/>
        </w:rPr>
        <w:lastRenderedPageBreak/>
        <w:drawing>
          <wp:inline distT="0" distB="0" distL="0" distR="0" wp14:anchorId="0AF601DF" wp14:editId="18F274E2">
            <wp:extent cx="5696712" cy="3255264"/>
            <wp:effectExtent l="0" t="0" r="0" b="0"/>
            <wp:docPr id="931519384" name="Picture 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pic:nvPicPr>
                  <pic:blipFill>
                    <a:blip r:embed="rId42">
                      <a:extLst>
                        <a:ext uri="{28A0092B-C50C-407E-A947-70E740481C1C}">
                          <a14:useLocalDpi xmlns:a14="http://schemas.microsoft.com/office/drawing/2010/main" val="0"/>
                        </a:ext>
                      </a:extLst>
                    </a:blip>
                    <a:stretch>
                      <a:fillRect/>
                    </a:stretch>
                  </pic:blipFill>
                  <pic:spPr>
                    <a:xfrm>
                      <a:off x="0" y="0"/>
                      <a:ext cx="5696712" cy="3255264"/>
                    </a:xfrm>
                    <a:prstGeom prst="rect">
                      <a:avLst/>
                    </a:prstGeom>
                  </pic:spPr>
                </pic:pic>
              </a:graphicData>
            </a:graphic>
          </wp:inline>
        </w:drawing>
      </w:r>
    </w:p>
    <w:p w14:paraId="44F226F2" w14:textId="77777777" w:rsidR="00227EF4" w:rsidRPr="00227EF4" w:rsidRDefault="00227EF4" w:rsidP="00227EF4">
      <w:pPr>
        <w:widowControl w:val="0"/>
        <w:autoSpaceDE w:val="0"/>
        <w:autoSpaceDN w:val="0"/>
        <w:adjustRightInd w:val="0"/>
        <w:spacing w:after="120" w:line="240" w:lineRule="auto"/>
        <w:ind w:left="900"/>
      </w:pPr>
    </w:p>
    <w:p w14:paraId="18CCF2F3" w14:textId="4DB191F4" w:rsidR="00227EF4" w:rsidRPr="00227EF4" w:rsidRDefault="00227EF4" w:rsidP="0030028E">
      <w:pPr>
        <w:pStyle w:val="ListParagraph"/>
        <w:rPr>
          <w:b/>
        </w:rPr>
      </w:pPr>
      <w:r w:rsidRPr="00787175">
        <w:rPr>
          <w:bCs/>
          <w:color w:val="FF0000"/>
        </w:rPr>
        <w:t>Step 6:</w:t>
      </w:r>
      <w:r w:rsidRPr="00227EF4">
        <w:rPr>
          <w:b/>
          <w:color w:val="FF0000"/>
        </w:rPr>
        <w:t xml:space="preserve"> </w:t>
      </w:r>
      <w:r w:rsidRPr="00457D02">
        <w:t>In the left-hand pane of the Properties window</w:t>
      </w:r>
      <w:r w:rsidR="001B7627" w:rsidRPr="00457D02">
        <w:t>,</w:t>
      </w:r>
      <w:r w:rsidRPr="00457D02">
        <w:t xml:space="preserve"> </w:t>
      </w:r>
      <w:r w:rsidRPr="00C76F17">
        <w:t>select</w:t>
      </w:r>
      <w:r w:rsidRPr="00C76F17">
        <w:rPr>
          <w:b/>
        </w:rPr>
        <w:t xml:space="preserve"> C/C++ Build &gt; Tool Chain Edito</w:t>
      </w:r>
      <w:r w:rsidRPr="00D40CD7">
        <w:rPr>
          <w:b/>
        </w:rPr>
        <w:t>r.</w:t>
      </w:r>
      <w:r w:rsidRPr="00457D02">
        <w:t xml:space="preserve"> Ensure that the </w:t>
      </w:r>
      <w:r w:rsidRPr="00D40CD7">
        <w:rPr>
          <w:b/>
        </w:rPr>
        <w:t>Current toolchain</w:t>
      </w:r>
      <w:r w:rsidRPr="00457D02">
        <w:t xml:space="preserve"> dropdown box has </w:t>
      </w:r>
      <w:r w:rsidRPr="00D40CD7">
        <w:rPr>
          <w:b/>
        </w:rPr>
        <w:t>Cross GCC</w:t>
      </w:r>
      <w:r w:rsidRPr="00457D02">
        <w:t xml:space="preserve"> selected.</w:t>
      </w:r>
    </w:p>
    <w:p w14:paraId="09911060" w14:textId="77777777" w:rsidR="00227EF4" w:rsidRPr="00227EF4" w:rsidRDefault="00227EF4" w:rsidP="00227EF4">
      <w:pPr>
        <w:jc w:val="center"/>
      </w:pPr>
      <w:r w:rsidRPr="00227EF4">
        <w:rPr>
          <w:noProof/>
        </w:rPr>
        <w:drawing>
          <wp:inline distT="0" distB="0" distL="0" distR="0" wp14:anchorId="4A74F063" wp14:editId="287AC2C4">
            <wp:extent cx="5550011" cy="3283221"/>
            <wp:effectExtent l="0" t="0" r="0" b="0"/>
            <wp:docPr id="1958659301"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659301" name="Picture 19" descr="A screenshot of a computer&#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572901" cy="3296762"/>
                    </a:xfrm>
                    <a:prstGeom prst="rect">
                      <a:avLst/>
                    </a:prstGeom>
                  </pic:spPr>
                </pic:pic>
              </a:graphicData>
            </a:graphic>
          </wp:inline>
        </w:drawing>
      </w:r>
    </w:p>
    <w:p w14:paraId="1D2DD9EA" w14:textId="1B9B05A8" w:rsidR="00227EF4" w:rsidRPr="00E80DB2" w:rsidRDefault="00227EF4" w:rsidP="0030028E">
      <w:pPr>
        <w:pStyle w:val="ListParagraph"/>
      </w:pPr>
      <w:r w:rsidRPr="00787175">
        <w:rPr>
          <w:bCs/>
          <w:color w:val="FF0000"/>
        </w:rPr>
        <w:t>Step 7:</w:t>
      </w:r>
      <w:r w:rsidRPr="00227EF4">
        <w:rPr>
          <w:b/>
          <w:color w:val="FF0000"/>
        </w:rPr>
        <w:t xml:space="preserve"> </w:t>
      </w:r>
      <w:r w:rsidRPr="00E80DB2">
        <w:t xml:space="preserve">Next, select </w:t>
      </w:r>
      <w:r w:rsidRPr="00E80DB2">
        <w:rPr>
          <w:b/>
        </w:rPr>
        <w:t>C/C++ Build &gt; Settings.</w:t>
      </w:r>
      <w:r w:rsidRPr="00E80DB2">
        <w:t xml:space="preserve"> On the </w:t>
      </w:r>
      <w:r w:rsidRPr="00264027">
        <w:rPr>
          <w:b/>
        </w:rPr>
        <w:t>Tool Settings</w:t>
      </w:r>
      <w:r w:rsidRPr="00E80DB2">
        <w:t xml:space="preserve"> tab, select </w:t>
      </w:r>
      <w:r w:rsidRPr="00176FED">
        <w:rPr>
          <w:b/>
        </w:rPr>
        <w:t>Cross Settings</w:t>
      </w:r>
      <w:r w:rsidRPr="00E80DB2">
        <w:t xml:space="preserve">. Review the </w:t>
      </w:r>
      <w:proofErr w:type="spellStart"/>
      <w:r w:rsidR="0030028E">
        <w:t>buildroot</w:t>
      </w:r>
      <w:proofErr w:type="spellEnd"/>
      <w:r w:rsidR="0030028E">
        <w:t xml:space="preserve"> cross-compiling toolchain path</w:t>
      </w:r>
      <w:r w:rsidRPr="00E80DB2">
        <w:t>.</w:t>
      </w:r>
    </w:p>
    <w:p w14:paraId="030DB1D7" w14:textId="77777777" w:rsidR="00227EF4" w:rsidRPr="00227EF4" w:rsidRDefault="00227EF4" w:rsidP="00227EF4">
      <w:pPr>
        <w:ind w:left="720"/>
        <w:rPr>
          <w:noProof/>
        </w:rPr>
      </w:pPr>
    </w:p>
    <w:p w14:paraId="3F6C31B0" w14:textId="25270E4B" w:rsidR="00227EF4" w:rsidRPr="00227EF4" w:rsidRDefault="001B22C5" w:rsidP="00544528">
      <w:pPr>
        <w:jc w:val="center"/>
      </w:pPr>
      <w:r>
        <w:rPr>
          <w:noProof/>
        </w:rPr>
        <w:lastRenderedPageBreak/>
        <w:drawing>
          <wp:inline distT="0" distB="0" distL="0" distR="0" wp14:anchorId="665C1A34" wp14:editId="2F4CDFE1">
            <wp:extent cx="6567055" cy="3904539"/>
            <wp:effectExtent l="0" t="0" r="0" b="0"/>
            <wp:docPr id="1307022529"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022529" name="Picture 9" descr="A screenshot of a computer&#10;&#10;Description automatically generated"/>
                    <pic:cNvPicPr/>
                  </pic:nvPicPr>
                  <pic:blipFill rotWithShape="1">
                    <a:blip r:embed="rId44">
                      <a:extLst>
                        <a:ext uri="{28A0092B-C50C-407E-A947-70E740481C1C}">
                          <a14:useLocalDpi xmlns:a14="http://schemas.microsoft.com/office/drawing/2010/main" val="0"/>
                        </a:ext>
                      </a:extLst>
                    </a:blip>
                    <a:srcRect l="1" r="-1155"/>
                    <a:stretch/>
                  </pic:blipFill>
                  <pic:spPr bwMode="auto">
                    <a:xfrm>
                      <a:off x="0" y="0"/>
                      <a:ext cx="6567182" cy="3904615"/>
                    </a:xfrm>
                    <a:prstGeom prst="rect">
                      <a:avLst/>
                    </a:prstGeom>
                    <a:ln>
                      <a:noFill/>
                    </a:ln>
                    <a:extLst>
                      <a:ext uri="{53640926-AAD7-44D8-BBD7-CCE9431645EC}">
                        <a14:shadowObscured xmlns:a14="http://schemas.microsoft.com/office/drawing/2010/main"/>
                      </a:ext>
                    </a:extLst>
                  </pic:spPr>
                </pic:pic>
              </a:graphicData>
            </a:graphic>
          </wp:inline>
        </w:drawing>
      </w:r>
    </w:p>
    <w:p w14:paraId="34BB09B4" w14:textId="4CE25B3A" w:rsidR="00227EF4" w:rsidRPr="0095459A" w:rsidRDefault="00227EF4" w:rsidP="00227EF4">
      <w:pPr>
        <w:ind w:left="1440"/>
        <w:rPr>
          <w:b/>
          <w:shd w:val="clear" w:color="auto" w:fill="FFFFFF"/>
        </w:rPr>
      </w:pPr>
      <w:r w:rsidRPr="00227EF4">
        <w:br/>
      </w:r>
      <w:r w:rsidRPr="0095459A">
        <w:rPr>
          <w:b/>
          <w:shd w:val="clear" w:color="auto" w:fill="FFFFFF"/>
        </w:rPr>
        <w:t>Prefix: arm-</w:t>
      </w:r>
      <w:proofErr w:type="spellStart"/>
      <w:r w:rsidRPr="0095459A">
        <w:rPr>
          <w:b/>
          <w:shd w:val="clear" w:color="auto" w:fill="FFFFFF"/>
        </w:rPr>
        <w:t>buildroot</w:t>
      </w:r>
      <w:proofErr w:type="spellEnd"/>
      <w:r w:rsidRPr="0095459A">
        <w:rPr>
          <w:b/>
          <w:shd w:val="clear" w:color="auto" w:fill="FFFFFF"/>
        </w:rPr>
        <w:t>-</w:t>
      </w:r>
      <w:proofErr w:type="spellStart"/>
      <w:r w:rsidRPr="0095459A">
        <w:rPr>
          <w:b/>
          <w:shd w:val="clear" w:color="auto" w:fill="FFFFFF"/>
        </w:rPr>
        <w:t>linux-gnueabihf</w:t>
      </w:r>
      <w:proofErr w:type="spellEnd"/>
      <w:r w:rsidRPr="0095459A">
        <w:rPr>
          <w:b/>
          <w:shd w:val="clear" w:color="auto" w:fill="FFFFFF"/>
        </w:rPr>
        <w:t>-</w:t>
      </w:r>
      <w:r w:rsidRPr="0095459A">
        <w:rPr>
          <w:b/>
        </w:rPr>
        <w:br/>
      </w:r>
      <w:r w:rsidRPr="0095459A">
        <w:rPr>
          <w:b/>
          <w:shd w:val="clear" w:color="auto" w:fill="FFFFFF"/>
        </w:rPr>
        <w:t>Path: /home/masters/lnx3/</w:t>
      </w:r>
      <w:r w:rsidR="00303864" w:rsidRPr="00835160">
        <w:rPr>
          <w:rStyle w:val="ui-provider"/>
          <w:b/>
        </w:rPr>
        <w:t>arm-</w:t>
      </w:r>
      <w:r w:rsidRPr="00835160">
        <w:rPr>
          <w:rStyle w:val="ui-provider"/>
          <w:b/>
        </w:rPr>
        <w:t>buildroot-</w:t>
      </w:r>
      <w:r w:rsidR="00303864" w:rsidRPr="00835160">
        <w:rPr>
          <w:rStyle w:val="ui-provider"/>
          <w:b/>
        </w:rPr>
        <w:t>linux-gnueabihf_sdk-buildroot</w:t>
      </w:r>
      <w:r w:rsidRPr="00835160">
        <w:rPr>
          <w:rStyle w:val="ui-provider"/>
          <w:b/>
        </w:rPr>
        <w:t>/bin</w:t>
      </w:r>
      <w:r w:rsidR="00835160" w:rsidRPr="0095459A">
        <w:rPr>
          <w:b/>
          <w:shd w:val="clear" w:color="auto" w:fill="FFFFFF"/>
        </w:rPr>
        <w:t xml:space="preserve"> </w:t>
      </w:r>
    </w:p>
    <w:p w14:paraId="067003EE" w14:textId="77777777" w:rsidR="00227EF4" w:rsidRPr="00227EF4" w:rsidRDefault="00227EF4" w:rsidP="00227EF4"/>
    <w:p w14:paraId="12536428" w14:textId="69310615" w:rsidR="00227EF4" w:rsidRPr="00227EF4" w:rsidRDefault="0053340C" w:rsidP="00227EF4">
      <w:pPr>
        <w:keepNext/>
        <w:keepLines/>
        <w:pBdr>
          <w:top w:val="single" w:sz="18" w:space="1" w:color="6F91B2"/>
          <w:left w:val="single" w:sz="18" w:space="4" w:color="6F91B2"/>
          <w:bottom w:val="single" w:sz="18" w:space="1" w:color="6F91B2"/>
          <w:right w:val="single" w:sz="18" w:space="4" w:color="6F91B2"/>
        </w:pBdr>
        <w:spacing w:before="40" w:after="0"/>
        <w:ind w:left="1440"/>
        <w:outlineLvl w:val="7"/>
        <w:rPr>
          <w:color w:val="262626" w:themeColor="text1" w:themeTint="D9"/>
          <w:szCs w:val="21"/>
        </w:rPr>
      </w:pPr>
      <w:r>
        <w:rPr>
          <w:color w:val="262626" w:themeColor="text1" w:themeTint="D9"/>
          <w:szCs w:val="21"/>
        </w:rPr>
        <w:t>T</w:t>
      </w:r>
      <w:r w:rsidR="0051325D">
        <w:rPr>
          <w:color w:val="262626" w:themeColor="text1" w:themeTint="D9"/>
          <w:szCs w:val="21"/>
        </w:rPr>
        <w:t>he t</w:t>
      </w:r>
      <w:r w:rsidR="00227EF4" w:rsidRPr="00227EF4">
        <w:rPr>
          <w:color w:val="262626" w:themeColor="text1" w:themeTint="D9"/>
          <w:szCs w:val="21"/>
        </w:rPr>
        <w:t>oolchain</w:t>
      </w:r>
      <w:r w:rsidR="0051325D">
        <w:rPr>
          <w:color w:val="262626" w:themeColor="text1" w:themeTint="D9"/>
          <w:szCs w:val="21"/>
        </w:rPr>
        <w:t xml:space="preserve"> settings for the project</w:t>
      </w:r>
      <w:r w:rsidR="00227EF4" w:rsidRPr="00227EF4">
        <w:rPr>
          <w:color w:val="262626" w:themeColor="text1" w:themeTint="D9"/>
          <w:szCs w:val="21"/>
        </w:rPr>
        <w:t xml:space="preserve"> which are pre-configured, have been </w:t>
      </w:r>
      <w:r w:rsidR="00227EF4" w:rsidRPr="00227EF4">
        <w:rPr>
          <w:b/>
          <w:bCs/>
          <w:noProof/>
          <w:color w:val="262626" w:themeColor="text1" w:themeTint="D9"/>
          <w:szCs w:val="21"/>
        </w:rPr>
        <w:drawing>
          <wp:anchor distT="0" distB="0" distL="114300" distR="114300" simplePos="0" relativeHeight="251658248" behindDoc="0" locked="0" layoutInCell="1" allowOverlap="1" wp14:anchorId="6C87226B" wp14:editId="64102ED5">
            <wp:simplePos x="0" y="0"/>
            <wp:positionH relativeFrom="margin">
              <wp:posOffset>0</wp:posOffset>
            </wp:positionH>
            <wp:positionV relativeFrom="paragraph">
              <wp:posOffset>214630</wp:posOffset>
            </wp:positionV>
            <wp:extent cx="338138" cy="338138"/>
            <wp:effectExtent l="0" t="0" r="5080" b="5080"/>
            <wp:wrapNone/>
            <wp:docPr id="1205945117" name="Picture 3" descr="A blue circle with a black letter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072492" name="Picture 3" descr="A blue circle with a black letter in it&#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38138" cy="338138"/>
                    </a:xfrm>
                    <a:prstGeom prst="rect">
                      <a:avLst/>
                    </a:prstGeom>
                  </pic:spPr>
                </pic:pic>
              </a:graphicData>
            </a:graphic>
            <wp14:sizeRelH relativeFrom="page">
              <wp14:pctWidth>0</wp14:pctWidth>
            </wp14:sizeRelH>
            <wp14:sizeRelV relativeFrom="page">
              <wp14:pctHeight>0</wp14:pctHeight>
            </wp14:sizeRelV>
          </wp:anchor>
        </w:drawing>
      </w:r>
      <w:r w:rsidR="00227EF4" w:rsidRPr="00227EF4">
        <w:rPr>
          <w:color w:val="262626" w:themeColor="text1" w:themeTint="D9"/>
          <w:szCs w:val="21"/>
        </w:rPr>
        <w:t xml:space="preserve">reviewed. Additionally, all other build properties such as </w:t>
      </w:r>
      <w:r w:rsidR="00354AE5">
        <w:rPr>
          <w:color w:val="262626" w:themeColor="text1" w:themeTint="D9"/>
          <w:szCs w:val="21"/>
        </w:rPr>
        <w:t>C</w:t>
      </w:r>
      <w:r w:rsidR="00227EF4" w:rsidRPr="00227EF4">
        <w:rPr>
          <w:color w:val="262626" w:themeColor="text1" w:themeTint="D9"/>
          <w:szCs w:val="21"/>
        </w:rPr>
        <w:t xml:space="preserve">ross G++ Compiler and Linker </w:t>
      </w:r>
      <w:r w:rsidR="00910F1C">
        <w:rPr>
          <w:color w:val="262626" w:themeColor="text1" w:themeTint="D9"/>
          <w:szCs w:val="21"/>
        </w:rPr>
        <w:t>f</w:t>
      </w:r>
      <w:r w:rsidR="00227EF4" w:rsidRPr="00227EF4">
        <w:rPr>
          <w:color w:val="262626" w:themeColor="text1" w:themeTint="D9"/>
          <w:szCs w:val="21"/>
        </w:rPr>
        <w:t>lags have been set. Furthermore, the dependencies have been configured using the pkg-config tool. For more details about properties settings, please refer to the following page:</w:t>
      </w:r>
      <w:r w:rsidR="00E71E7E">
        <w:rPr>
          <w:color w:val="262626" w:themeColor="text1" w:themeTint="D9"/>
          <w:szCs w:val="21"/>
        </w:rPr>
        <w:t xml:space="preserve"> </w:t>
      </w:r>
      <w:hyperlink r:id="rId45" w:history="1">
        <w:r w:rsidR="00227EF4" w:rsidRPr="00227EF4">
          <w:rPr>
            <w:rFonts w:cstheme="minorHAnsi"/>
            <w:color w:val="0000FF" w:themeColor="hyperlink"/>
            <w:szCs w:val="22"/>
            <w:u w:val="single"/>
          </w:rPr>
          <w:t xml:space="preserve">Ensemble Graphics Toolkit: First Application </w:t>
        </w:r>
        <w:bookmarkStart w:id="21" w:name="_Hlt169257545"/>
        <w:r w:rsidR="00227EF4" w:rsidRPr="00227EF4">
          <w:rPr>
            <w:rFonts w:cstheme="minorHAnsi"/>
            <w:color w:val="0000FF" w:themeColor="hyperlink"/>
            <w:szCs w:val="22"/>
            <w:u w:val="single"/>
          </w:rPr>
          <w:t>U</w:t>
        </w:r>
        <w:bookmarkEnd w:id="21"/>
        <w:r w:rsidR="00227EF4" w:rsidRPr="00227EF4">
          <w:rPr>
            <w:rFonts w:cstheme="minorHAnsi"/>
            <w:color w:val="0000FF" w:themeColor="hyperlink"/>
            <w:szCs w:val="22"/>
            <w:u w:val="single"/>
          </w:rPr>
          <w:t>sing Eclipse IDE</w:t>
        </w:r>
      </w:hyperlink>
    </w:p>
    <w:p w14:paraId="243609D5" w14:textId="77777777" w:rsidR="00227EF4" w:rsidRPr="00227EF4" w:rsidRDefault="00227EF4" w:rsidP="00227EF4"/>
    <w:p w14:paraId="4823E5CD" w14:textId="3B145383" w:rsidR="00227EF4" w:rsidRPr="00227EF4" w:rsidRDefault="00227EF4" w:rsidP="00DF38B3">
      <w:pPr>
        <w:pStyle w:val="Heading2"/>
      </w:pPr>
      <w:bookmarkStart w:id="22" w:name="_Exercise_2:_Building"/>
      <w:bookmarkStart w:id="23" w:name="_Toc168603626"/>
      <w:bookmarkStart w:id="24" w:name="_Toc170229532"/>
      <w:bookmarkEnd w:id="22"/>
      <w:r w:rsidRPr="00227EF4">
        <w:t xml:space="preserve">Exercise </w:t>
      </w:r>
      <w:r w:rsidR="0030028E">
        <w:t>2</w:t>
      </w:r>
      <w:r w:rsidRPr="00227EF4">
        <w:t xml:space="preserve">: Building the </w:t>
      </w:r>
      <w:r w:rsidR="00C16A03">
        <w:t>T</w:t>
      </w:r>
      <w:r w:rsidRPr="00227EF4">
        <w:t xml:space="preserve">emplate </w:t>
      </w:r>
      <w:r w:rsidR="00C16A03">
        <w:t>P</w:t>
      </w:r>
      <w:r w:rsidRPr="00227EF4">
        <w:t xml:space="preserve">roject and </w:t>
      </w:r>
      <w:r w:rsidR="000E6778">
        <w:t>remotely execute</w:t>
      </w:r>
      <w:r w:rsidRPr="00227EF4">
        <w:t xml:space="preserve"> the </w:t>
      </w:r>
      <w:r w:rsidR="00D331BA">
        <w:t>a</w:t>
      </w:r>
      <w:r w:rsidRPr="00227EF4">
        <w:t>pplication</w:t>
      </w:r>
      <w:bookmarkEnd w:id="23"/>
      <w:bookmarkEnd w:id="24"/>
    </w:p>
    <w:p w14:paraId="2433D6DF" w14:textId="15D48DD4" w:rsidR="00227EF4" w:rsidRPr="00227EF4" w:rsidRDefault="00227EF4" w:rsidP="0030028E">
      <w:r w:rsidRPr="00227EF4">
        <w:t xml:space="preserve">In this exercise, you will learn how to build the </w:t>
      </w:r>
      <w:r w:rsidR="00D331BA">
        <w:t>p</w:t>
      </w:r>
      <w:r w:rsidRPr="00227EF4">
        <w:t xml:space="preserve">roject and to run the application on the </w:t>
      </w:r>
      <w:bookmarkStart w:id="25" w:name="_Hlk169271668"/>
      <w:r w:rsidR="006170F8">
        <w:t>AT</w:t>
      </w:r>
      <w:r w:rsidRPr="00227EF4">
        <w:t>SAMA5D27</w:t>
      </w:r>
      <w:r w:rsidR="001E4269">
        <w:t>-</w:t>
      </w:r>
      <w:r w:rsidRPr="00227EF4">
        <w:t>WLSOM1</w:t>
      </w:r>
      <w:bookmarkEnd w:id="25"/>
      <w:r w:rsidRPr="00227EF4">
        <w:t xml:space="preserve"> EK board </w:t>
      </w:r>
      <w:r w:rsidR="002C5A58">
        <w:t xml:space="preserve">remotely </w:t>
      </w:r>
      <w:r w:rsidRPr="00227EF4">
        <w:t>using SSH connection.</w:t>
      </w:r>
    </w:p>
    <w:p w14:paraId="73C6E3FA" w14:textId="77777777" w:rsidR="00227EF4" w:rsidRPr="00544528" w:rsidRDefault="00227EF4" w:rsidP="00FA7ED6">
      <w:pPr>
        <w:rPr>
          <w:b/>
          <w:bCs/>
          <w:sz w:val="24"/>
          <w:szCs w:val="28"/>
        </w:rPr>
      </w:pPr>
      <w:bookmarkStart w:id="26" w:name="_Toc168603627"/>
      <w:r w:rsidRPr="00544528">
        <w:rPr>
          <w:b/>
          <w:bCs/>
          <w:sz w:val="24"/>
          <w:szCs w:val="28"/>
        </w:rPr>
        <w:t>Procedure:</w:t>
      </w:r>
      <w:bookmarkEnd w:id="26"/>
      <w:r w:rsidRPr="00544528">
        <w:rPr>
          <w:b/>
          <w:bCs/>
          <w:sz w:val="24"/>
          <w:szCs w:val="28"/>
        </w:rPr>
        <w:t xml:space="preserve"> </w:t>
      </w:r>
    </w:p>
    <w:p w14:paraId="3024EC27" w14:textId="77777777" w:rsidR="00227EF4" w:rsidRPr="00227EF4" w:rsidRDefault="00227EF4" w:rsidP="0030028E">
      <w:pPr>
        <w:pStyle w:val="ListParagraph"/>
        <w:rPr>
          <w:b/>
          <w:iCs/>
          <w:noProof/>
        </w:rPr>
      </w:pPr>
      <w:r w:rsidRPr="00787175">
        <w:rPr>
          <w:bCs/>
          <w:iCs/>
          <w:color w:val="FF0000"/>
        </w:rPr>
        <w:t>Step 1:</w:t>
      </w:r>
      <w:r w:rsidRPr="00227EF4">
        <w:rPr>
          <w:b/>
          <w:iCs/>
          <w:color w:val="FF0000"/>
        </w:rPr>
        <w:t xml:space="preserve"> </w:t>
      </w:r>
      <w:r w:rsidRPr="007012E1">
        <w:t xml:space="preserve">Hover over the LNX3_MASTERS project in the Project Explorer, right-click and select the </w:t>
      </w:r>
      <w:r w:rsidRPr="00227EF4">
        <w:rPr>
          <w:b/>
          <w:iCs/>
        </w:rPr>
        <w:t>Build Configurations</w:t>
      </w:r>
      <w:r w:rsidRPr="007012E1">
        <w:t xml:space="preserve"> and click on </w:t>
      </w:r>
      <w:r w:rsidRPr="00227EF4">
        <w:rPr>
          <w:b/>
          <w:iCs/>
        </w:rPr>
        <w:t>Build All</w:t>
      </w:r>
      <w:r w:rsidRPr="007012E1">
        <w:t xml:space="preserve"> from the menu or click on the </w:t>
      </w:r>
      <w:r w:rsidRPr="00227EF4">
        <w:rPr>
          <w:b/>
          <w:iCs/>
        </w:rPr>
        <w:t>Build icon</w:t>
      </w:r>
      <w:r w:rsidRPr="007012E1">
        <w:t xml:space="preserve"> in the toolbar.</w:t>
      </w:r>
      <w:r w:rsidRPr="00227EF4">
        <w:rPr>
          <w:b/>
          <w:iCs/>
        </w:rPr>
        <w:br/>
      </w:r>
    </w:p>
    <w:p w14:paraId="1384513D" w14:textId="77777777" w:rsidR="00227EF4" w:rsidRPr="00227EF4" w:rsidRDefault="00227EF4" w:rsidP="00227EF4">
      <w:pPr>
        <w:jc w:val="center"/>
      </w:pPr>
      <w:r w:rsidRPr="00227EF4">
        <w:rPr>
          <w:noProof/>
        </w:rPr>
        <w:lastRenderedPageBreak/>
        <w:drawing>
          <wp:inline distT="0" distB="0" distL="0" distR="0" wp14:anchorId="1803D13E" wp14:editId="5BE18B2D">
            <wp:extent cx="5605272" cy="3145536"/>
            <wp:effectExtent l="0" t="0" r="0" b="0"/>
            <wp:docPr id="833359080"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359080" name="Picture 833359080"/>
                    <pic:cNvPicPr/>
                  </pic:nvPicPr>
                  <pic:blipFill rotWithShape="1">
                    <a:blip r:embed="rId46">
                      <a:extLst>
                        <a:ext uri="{28A0092B-C50C-407E-A947-70E740481C1C}">
                          <a14:useLocalDpi xmlns:a14="http://schemas.microsoft.com/office/drawing/2010/main" val="0"/>
                        </a:ext>
                      </a:extLst>
                    </a:blip>
                    <a:srcRect t="11110" b="13911"/>
                    <a:stretch/>
                  </pic:blipFill>
                  <pic:spPr bwMode="auto">
                    <a:xfrm>
                      <a:off x="0" y="0"/>
                      <a:ext cx="5605272" cy="3145536"/>
                    </a:xfrm>
                    <a:prstGeom prst="rect">
                      <a:avLst/>
                    </a:prstGeom>
                    <a:ln>
                      <a:noFill/>
                    </a:ln>
                    <a:extLst>
                      <a:ext uri="{53640926-AAD7-44D8-BBD7-CCE9431645EC}">
                        <a14:shadowObscured xmlns:a14="http://schemas.microsoft.com/office/drawing/2010/main"/>
                      </a:ext>
                    </a:extLst>
                  </pic:spPr>
                </pic:pic>
              </a:graphicData>
            </a:graphic>
          </wp:inline>
        </w:drawing>
      </w:r>
    </w:p>
    <w:p w14:paraId="562D460F" w14:textId="3B9387EA" w:rsidR="00227EF4" w:rsidRDefault="00227EF4" w:rsidP="0030028E">
      <w:pPr>
        <w:pStyle w:val="ListParagraph"/>
      </w:pPr>
      <w:r w:rsidRPr="00227EF4">
        <w:t xml:space="preserve">The </w:t>
      </w:r>
      <w:r w:rsidR="00733C97">
        <w:t>c</w:t>
      </w:r>
      <w:r w:rsidRPr="00227EF4">
        <w:t xml:space="preserve">onsole window at the bottom pane will display the build progress. </w:t>
      </w:r>
    </w:p>
    <w:p w14:paraId="21E5906F" w14:textId="23B5025E" w:rsidR="00227EF4" w:rsidRPr="00426409" w:rsidRDefault="003A09DA" w:rsidP="003A09DA">
      <w:pPr>
        <w:pStyle w:val="info"/>
      </w:pPr>
      <w:r w:rsidRPr="00227EF4">
        <w:rPr>
          <w:b/>
          <w:bCs/>
          <w:noProof/>
        </w:rPr>
        <w:drawing>
          <wp:anchor distT="0" distB="0" distL="114300" distR="114300" simplePos="0" relativeHeight="251658295" behindDoc="0" locked="0" layoutInCell="1" allowOverlap="1" wp14:anchorId="124C46E3" wp14:editId="76A52977">
            <wp:simplePos x="0" y="0"/>
            <wp:positionH relativeFrom="margin">
              <wp:posOffset>0</wp:posOffset>
            </wp:positionH>
            <wp:positionV relativeFrom="paragraph">
              <wp:posOffset>48895</wp:posOffset>
            </wp:positionV>
            <wp:extent cx="338138" cy="338138"/>
            <wp:effectExtent l="0" t="0" r="5080" b="5080"/>
            <wp:wrapNone/>
            <wp:docPr id="3" name="Picture 3" descr="A blue circle with a black letter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072492" name="Picture 3" descr="A blue circle with a black letter in it&#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38138" cy="338138"/>
                    </a:xfrm>
                    <a:prstGeom prst="rect">
                      <a:avLst/>
                    </a:prstGeom>
                  </pic:spPr>
                </pic:pic>
              </a:graphicData>
            </a:graphic>
            <wp14:sizeRelH relativeFrom="page">
              <wp14:pctWidth>0</wp14:pctWidth>
            </wp14:sizeRelH>
            <wp14:sizeRelV relativeFrom="page">
              <wp14:pctHeight>0</wp14:pctHeight>
            </wp14:sizeRelV>
          </wp:anchor>
        </w:drawing>
      </w:r>
      <w:r w:rsidR="00227EF4" w:rsidRPr="00426409">
        <w:t xml:space="preserve">To </w:t>
      </w:r>
      <w:r w:rsidR="00227EF4" w:rsidRPr="00227EF4">
        <w:rPr>
          <w:b/>
          <w:iCs/>
        </w:rPr>
        <w:t>remotely execute</w:t>
      </w:r>
      <w:r w:rsidR="00227EF4" w:rsidRPr="00426409">
        <w:t xml:space="preserve"> the application on the target</w:t>
      </w:r>
      <w:r w:rsidR="00CA4CFD" w:rsidRPr="00426409">
        <w:t>,</w:t>
      </w:r>
      <w:r w:rsidR="00227EF4" w:rsidRPr="00426409">
        <w:t xml:space="preserve"> the </w:t>
      </w:r>
      <w:r w:rsidR="00227EF4" w:rsidRPr="00227EF4">
        <w:rPr>
          <w:b/>
          <w:iCs/>
        </w:rPr>
        <w:t>SSH Connection</w:t>
      </w:r>
      <w:r w:rsidR="00227EF4" w:rsidRPr="00426409">
        <w:t xml:space="preserve"> </w:t>
      </w:r>
      <w:r w:rsidR="00837A11" w:rsidRPr="00426409">
        <w:t>must</w:t>
      </w:r>
      <w:r w:rsidR="00227EF4" w:rsidRPr="00426409">
        <w:t xml:space="preserve"> be established between the target and the </w:t>
      </w:r>
      <w:r w:rsidR="00C7269D" w:rsidRPr="00426409">
        <w:t>Linux</w:t>
      </w:r>
      <w:r w:rsidR="00227EF4" w:rsidRPr="00426409">
        <w:t xml:space="preserve"> </w:t>
      </w:r>
      <w:r w:rsidR="0030028E">
        <w:t>host</w:t>
      </w:r>
      <w:r w:rsidR="00227EF4" w:rsidRPr="00426409">
        <w:t>.</w:t>
      </w:r>
    </w:p>
    <w:p w14:paraId="4D100B00" w14:textId="3E181080" w:rsidR="00227EF4" w:rsidRPr="00227EF4" w:rsidRDefault="00227EF4" w:rsidP="00227EF4">
      <w:pPr>
        <w:ind w:left="2520"/>
        <w:contextualSpacing/>
      </w:pPr>
    </w:p>
    <w:p w14:paraId="419D5C77" w14:textId="77777777" w:rsidR="00227EF4" w:rsidRPr="00227EF4" w:rsidRDefault="00227EF4" w:rsidP="00227EF4">
      <w:pPr>
        <w:ind w:left="2520"/>
        <w:contextualSpacing/>
      </w:pPr>
    </w:p>
    <w:p w14:paraId="11C07278" w14:textId="21ABB4B3" w:rsidR="00227EF4" w:rsidRPr="00A9523A" w:rsidRDefault="00227EF4" w:rsidP="003A09DA">
      <w:pPr>
        <w:pStyle w:val="ListParagraph"/>
      </w:pPr>
      <w:r w:rsidRPr="00787175">
        <w:rPr>
          <w:bCs/>
          <w:iCs/>
          <w:color w:val="FF0000"/>
        </w:rPr>
        <w:t xml:space="preserve">Step </w:t>
      </w:r>
      <w:r w:rsidR="003A09DA" w:rsidRPr="00787175">
        <w:rPr>
          <w:bCs/>
          <w:iCs/>
          <w:color w:val="FF0000"/>
        </w:rPr>
        <w:t>2</w:t>
      </w:r>
      <w:r w:rsidRPr="00787175">
        <w:rPr>
          <w:bCs/>
          <w:iCs/>
          <w:color w:val="FF0000"/>
        </w:rPr>
        <w:t>:</w:t>
      </w:r>
      <w:r w:rsidRPr="00227EF4">
        <w:rPr>
          <w:b/>
          <w:iCs/>
          <w:color w:val="FF0000"/>
        </w:rPr>
        <w:t xml:space="preserve"> </w:t>
      </w:r>
      <w:r w:rsidRPr="00A9523A">
        <w:t xml:space="preserve">To run the project, </w:t>
      </w:r>
      <w:r w:rsidR="003A09DA">
        <w:t xml:space="preserve">the </w:t>
      </w:r>
      <w:r w:rsidR="006B0650">
        <w:rPr>
          <w:bCs/>
          <w:iCs/>
        </w:rPr>
        <w:t>required</w:t>
      </w:r>
      <w:r>
        <w:t xml:space="preserve"> properties </w:t>
      </w:r>
      <w:r w:rsidR="00F01FDE">
        <w:rPr>
          <w:bCs/>
          <w:iCs/>
        </w:rPr>
        <w:t>have</w:t>
      </w:r>
      <w:r w:rsidR="002310B2">
        <w:rPr>
          <w:bCs/>
          <w:iCs/>
        </w:rPr>
        <w:t xml:space="preserve"> already been</w:t>
      </w:r>
      <w:r w:rsidR="00E05B85" w:rsidRPr="00A9523A">
        <w:rPr>
          <w:bCs/>
          <w:iCs/>
        </w:rPr>
        <w:t xml:space="preserve"> configure</w:t>
      </w:r>
      <w:r w:rsidR="002310B2">
        <w:rPr>
          <w:bCs/>
          <w:iCs/>
        </w:rPr>
        <w:t>d</w:t>
      </w:r>
      <w:r w:rsidRPr="00A9523A">
        <w:rPr>
          <w:bCs/>
          <w:iCs/>
        </w:rPr>
        <w:t xml:space="preserve"> </w:t>
      </w:r>
      <w:r w:rsidRPr="00A9523A">
        <w:t>in the Eclipse IDE</w:t>
      </w:r>
      <w:r w:rsidR="00E05B85" w:rsidRPr="00A9523A">
        <w:t>. These configurations will</w:t>
      </w:r>
      <w:r w:rsidRPr="00A9523A">
        <w:t xml:space="preserve"> establish a connection between the target and the </w:t>
      </w:r>
      <w:r w:rsidR="00756FDC">
        <w:t xml:space="preserve">Linux </w:t>
      </w:r>
      <w:r w:rsidRPr="00A9523A">
        <w:t>host through an SSH connection.</w:t>
      </w:r>
    </w:p>
    <w:p w14:paraId="1EF41A45" w14:textId="14A9C537" w:rsidR="00227EF4" w:rsidRPr="00227EF4" w:rsidRDefault="00227EF4" w:rsidP="003A09DA">
      <w:pPr>
        <w:pStyle w:val="ListParagraph"/>
      </w:pPr>
      <w:r w:rsidRPr="00227EF4">
        <w:t xml:space="preserve">Follow the steps below to configure the </w:t>
      </w:r>
      <w:r w:rsidR="00D2164D">
        <w:t>run</w:t>
      </w:r>
      <w:r w:rsidRPr="00227EF4">
        <w:t xml:space="preserve"> properties for the target:</w:t>
      </w:r>
    </w:p>
    <w:p w14:paraId="15A09725" w14:textId="77777777" w:rsidR="00227EF4" w:rsidRPr="00227EF4" w:rsidRDefault="00227EF4" w:rsidP="00227EF4">
      <w:pPr>
        <w:numPr>
          <w:ilvl w:val="2"/>
          <w:numId w:val="25"/>
        </w:numPr>
        <w:contextualSpacing/>
      </w:pPr>
      <w:r w:rsidRPr="00227EF4">
        <w:t xml:space="preserve">Hover over the </w:t>
      </w:r>
      <w:r w:rsidRPr="007B6CCA">
        <w:rPr>
          <w:b/>
        </w:rPr>
        <w:t>LNX3_MASTERS</w:t>
      </w:r>
      <w:r w:rsidRPr="00227EF4">
        <w:t xml:space="preserve"> project, right-click and select </w:t>
      </w:r>
      <w:r w:rsidRPr="007B6CCA">
        <w:rPr>
          <w:b/>
        </w:rPr>
        <w:t>Run As &gt; Run Configurations…</w:t>
      </w:r>
      <w:r w:rsidRPr="00227EF4">
        <w:t xml:space="preserve"> from the menu.</w:t>
      </w:r>
    </w:p>
    <w:p w14:paraId="5B22CC32" w14:textId="46600870" w:rsidR="00227EF4" w:rsidRPr="00227EF4" w:rsidRDefault="001A4B47" w:rsidP="00E363B5">
      <w:pPr>
        <w:pStyle w:val="ListParagraph"/>
        <w:numPr>
          <w:ilvl w:val="2"/>
          <w:numId w:val="25"/>
        </w:numPr>
        <w:jc w:val="center"/>
      </w:pPr>
      <w:r w:rsidRPr="001A4B47">
        <w:t xml:space="preserve">In the left-hand pane, double-click on </w:t>
      </w:r>
      <w:r w:rsidRPr="00581265">
        <w:rPr>
          <w:b/>
          <w:bCs/>
        </w:rPr>
        <w:t>C/C++ Remote Application</w:t>
      </w:r>
      <w:r w:rsidRPr="001A4B47">
        <w:t xml:space="preserve">. If the </w:t>
      </w:r>
      <w:r w:rsidRPr="00581265">
        <w:rPr>
          <w:b/>
          <w:bCs/>
        </w:rPr>
        <w:t>C/C++ Application Path</w:t>
      </w:r>
      <w:r w:rsidRPr="001A4B47">
        <w:t xml:space="preserve"> is not specified, type </w:t>
      </w:r>
      <w:r w:rsidRPr="00581265">
        <w:rPr>
          <w:b/>
          <w:bCs/>
        </w:rPr>
        <w:t>Debug/LNX3_MASTERS</w:t>
      </w:r>
      <w:r w:rsidRPr="001A4B47">
        <w:t xml:space="preserve"> as shown in the </w:t>
      </w:r>
      <w:r w:rsidRPr="001A4B47">
        <w:lastRenderedPageBreak/>
        <w:t>image below.</w:t>
      </w:r>
      <w:r w:rsidR="00ED4C55">
        <w:rPr>
          <w:noProof/>
        </w:rPr>
        <w:pict w14:anchorId="6198A835">
          <v:rect id="_x0000_s2115" style="position:absolute;left:0;text-align:left;margin-left:213.9pt;margin-top:114.5pt;width:67.75pt;height:12.3pt;z-index:251658286;mso-position-horizontal-relative:text;mso-position-vertical-relative:text" strokecolor="red" strokeweight="2pt">
            <v:fill opacity="0"/>
          </v:rect>
        </w:pict>
      </w:r>
      <w:r w:rsidR="00C83345">
        <w:rPr>
          <w:noProof/>
        </w:rPr>
        <w:drawing>
          <wp:inline distT="0" distB="0" distL="0" distR="0" wp14:anchorId="65583BC6" wp14:editId="3934BE8E">
            <wp:extent cx="5504688" cy="3291840"/>
            <wp:effectExtent l="0" t="0" r="0" b="0"/>
            <wp:docPr id="1419341885"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341885" name="Picture 4" descr="A screenshot of a computer&#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5504688" cy="3291840"/>
                    </a:xfrm>
                    <a:prstGeom prst="rect">
                      <a:avLst/>
                    </a:prstGeom>
                  </pic:spPr>
                </pic:pic>
              </a:graphicData>
            </a:graphic>
          </wp:inline>
        </w:drawing>
      </w:r>
    </w:p>
    <w:p w14:paraId="61007A4C" w14:textId="77777777" w:rsidR="00227EF4" w:rsidRPr="00227EF4" w:rsidRDefault="00227EF4" w:rsidP="00227EF4">
      <w:pPr>
        <w:ind w:left="2160"/>
        <w:contextualSpacing/>
      </w:pPr>
    </w:p>
    <w:p w14:paraId="4543FD93" w14:textId="608330AB" w:rsidR="00CF54DA" w:rsidRPr="00CF54DA" w:rsidRDefault="00B83550" w:rsidP="50EC0663">
      <w:pPr>
        <w:numPr>
          <w:ilvl w:val="2"/>
          <w:numId w:val="25"/>
        </w:numPr>
        <w:contextualSpacing/>
        <w:rPr>
          <w:b/>
          <w:bCs/>
          <w:color w:val="222222"/>
          <w:shd w:val="clear" w:color="auto" w:fill="FFFFFF"/>
        </w:rPr>
      </w:pPr>
      <w:r w:rsidRPr="50EC0663">
        <w:rPr>
          <w:color w:val="222222"/>
          <w:shd w:val="clear" w:color="auto" w:fill="FFFFFF"/>
        </w:rPr>
        <w:t xml:space="preserve">To </w:t>
      </w:r>
      <w:r w:rsidR="00EF3F46" w:rsidRPr="50EC0663">
        <w:rPr>
          <w:color w:val="222222"/>
          <w:shd w:val="clear" w:color="auto" w:fill="FFFFFF"/>
        </w:rPr>
        <w:t>set up</w:t>
      </w:r>
      <w:r w:rsidRPr="50EC0663">
        <w:rPr>
          <w:color w:val="222222"/>
          <w:shd w:val="clear" w:color="auto" w:fill="FFFFFF"/>
        </w:rPr>
        <w:t xml:space="preserve"> </w:t>
      </w:r>
      <w:r w:rsidR="000150B7" w:rsidRPr="50EC0663">
        <w:rPr>
          <w:color w:val="222222"/>
          <w:shd w:val="clear" w:color="auto" w:fill="FFFFFF"/>
        </w:rPr>
        <w:t>an</w:t>
      </w:r>
      <w:r w:rsidRPr="50EC0663">
        <w:rPr>
          <w:color w:val="222222"/>
          <w:shd w:val="clear" w:color="auto" w:fill="FFFFFF"/>
        </w:rPr>
        <w:t xml:space="preserve"> SSH</w:t>
      </w:r>
      <w:r w:rsidR="00227EF4" w:rsidRPr="50EC0663">
        <w:rPr>
          <w:color w:val="222222"/>
          <w:shd w:val="clear" w:color="auto" w:fill="FFFFFF"/>
        </w:rPr>
        <w:t xml:space="preserve"> connection </w:t>
      </w:r>
      <w:r w:rsidRPr="50EC0663">
        <w:rPr>
          <w:color w:val="222222"/>
          <w:shd w:val="clear" w:color="auto" w:fill="FFFFFF"/>
        </w:rPr>
        <w:t xml:space="preserve">with the target, click on the </w:t>
      </w:r>
      <w:r w:rsidRPr="00AF60B2">
        <w:rPr>
          <w:b/>
          <w:bCs/>
          <w:color w:val="222222"/>
          <w:shd w:val="clear" w:color="auto" w:fill="FFFFFF"/>
        </w:rPr>
        <w:t>New</w:t>
      </w:r>
      <w:r w:rsidR="00AF60B2" w:rsidRPr="00AF60B2">
        <w:rPr>
          <w:b/>
          <w:bCs/>
          <w:color w:val="222222"/>
          <w:shd w:val="clear" w:color="auto" w:fill="FFFFFF"/>
        </w:rPr>
        <w:t>…</w:t>
      </w:r>
      <w:r w:rsidR="00EE559D" w:rsidRPr="50EC0663">
        <w:rPr>
          <w:color w:val="222222"/>
          <w:shd w:val="clear" w:color="auto" w:fill="FFFFFF"/>
        </w:rPr>
        <w:t xml:space="preserve"> </w:t>
      </w:r>
      <w:r w:rsidRPr="50EC0663">
        <w:rPr>
          <w:color w:val="222222"/>
          <w:shd w:val="clear" w:color="auto" w:fill="FFFFFF"/>
        </w:rPr>
        <w:t>button</w:t>
      </w:r>
      <w:r w:rsidR="00227EF4" w:rsidRPr="50EC0663">
        <w:rPr>
          <w:color w:val="222222"/>
          <w:shd w:val="clear" w:color="auto" w:fill="FFFFFF"/>
        </w:rPr>
        <w:t xml:space="preserve">. </w:t>
      </w:r>
      <w:r w:rsidR="00A967CD" w:rsidRPr="50EC0663">
        <w:rPr>
          <w:color w:val="222222"/>
          <w:shd w:val="clear" w:color="auto" w:fill="FFFFFF"/>
        </w:rPr>
        <w:t xml:space="preserve">A </w:t>
      </w:r>
      <w:r w:rsidR="00A967CD" w:rsidRPr="50EC0663">
        <w:rPr>
          <w:b/>
          <w:bCs/>
          <w:color w:val="222222"/>
          <w:shd w:val="clear" w:color="auto" w:fill="FFFFFF"/>
        </w:rPr>
        <w:t>Create a</w:t>
      </w:r>
      <w:r w:rsidR="00A967CD" w:rsidRPr="50EC0663">
        <w:rPr>
          <w:color w:val="222222"/>
          <w:shd w:val="clear" w:color="auto" w:fill="FFFFFF"/>
        </w:rPr>
        <w:t xml:space="preserve"> </w:t>
      </w:r>
      <w:r w:rsidR="00EE559D" w:rsidRPr="50EC0663">
        <w:rPr>
          <w:b/>
          <w:bCs/>
          <w:color w:val="222222"/>
          <w:shd w:val="clear" w:color="auto" w:fill="FFFFFF"/>
        </w:rPr>
        <w:t>New Connection</w:t>
      </w:r>
      <w:r w:rsidR="00A967CD" w:rsidRPr="50EC0663">
        <w:rPr>
          <w:b/>
          <w:bCs/>
          <w:color w:val="222222"/>
          <w:shd w:val="clear" w:color="auto" w:fill="FFFFFF"/>
        </w:rPr>
        <w:t xml:space="preserve"> window</w:t>
      </w:r>
      <w:r w:rsidR="00A967CD" w:rsidRPr="50EC0663">
        <w:rPr>
          <w:color w:val="222222"/>
          <w:shd w:val="clear" w:color="auto" w:fill="FFFFFF"/>
        </w:rPr>
        <w:t xml:space="preserve"> will appear</w:t>
      </w:r>
      <w:r w:rsidR="00EE559D" w:rsidRPr="50EC0663">
        <w:rPr>
          <w:color w:val="222222"/>
          <w:shd w:val="clear" w:color="auto" w:fill="FFFFFF"/>
        </w:rPr>
        <w:t>.</w:t>
      </w:r>
      <w:r w:rsidR="000E49BD" w:rsidRPr="50EC0663">
        <w:rPr>
          <w:color w:val="222222"/>
          <w:shd w:val="clear" w:color="auto" w:fill="FFFFFF"/>
        </w:rPr>
        <w:t xml:space="preserve"> </w:t>
      </w:r>
      <w:r w:rsidR="5CB8C11E" w:rsidRPr="50EC0663">
        <w:rPr>
          <w:color w:val="222222"/>
          <w:shd w:val="clear" w:color="auto" w:fill="FFFFFF"/>
        </w:rPr>
        <w:t>For connection type, s</w:t>
      </w:r>
      <w:r w:rsidR="00A640AD" w:rsidRPr="50EC0663">
        <w:rPr>
          <w:color w:val="222222"/>
          <w:shd w:val="clear" w:color="auto" w:fill="FFFFFF"/>
        </w:rPr>
        <w:t>elect</w:t>
      </w:r>
      <w:r w:rsidR="00EE559D" w:rsidRPr="50EC0663">
        <w:rPr>
          <w:color w:val="222222"/>
          <w:shd w:val="clear" w:color="auto" w:fill="FFFFFF"/>
        </w:rPr>
        <w:t xml:space="preserve"> </w:t>
      </w:r>
      <w:r w:rsidR="00A640AD" w:rsidRPr="50EC0663">
        <w:rPr>
          <w:color w:val="222222"/>
          <w:shd w:val="clear" w:color="auto" w:fill="FFFFFF"/>
        </w:rPr>
        <w:t>SSH</w:t>
      </w:r>
      <w:r w:rsidR="00EE559D" w:rsidRPr="50EC0663">
        <w:rPr>
          <w:color w:val="222222"/>
          <w:shd w:val="clear" w:color="auto" w:fill="FFFFFF"/>
        </w:rPr>
        <w:t xml:space="preserve"> </w:t>
      </w:r>
      <w:r w:rsidR="00A640AD" w:rsidRPr="50EC0663">
        <w:rPr>
          <w:color w:val="222222"/>
          <w:shd w:val="clear" w:color="auto" w:fill="FFFFFF"/>
        </w:rPr>
        <w:t>from the dropdown box</w:t>
      </w:r>
      <w:r w:rsidR="00EE559D" w:rsidRPr="50EC0663">
        <w:rPr>
          <w:color w:val="222222"/>
          <w:shd w:val="clear" w:color="auto" w:fill="FFFFFF"/>
        </w:rPr>
        <w:t xml:space="preserve"> and click </w:t>
      </w:r>
      <w:r w:rsidR="00A640AD" w:rsidRPr="50EC0663">
        <w:rPr>
          <w:color w:val="222222"/>
          <w:shd w:val="clear" w:color="auto" w:fill="FFFFFF"/>
        </w:rPr>
        <w:t>on the</w:t>
      </w:r>
      <w:r w:rsidR="00EE559D" w:rsidRPr="50EC0663">
        <w:rPr>
          <w:color w:val="222222"/>
          <w:shd w:val="clear" w:color="auto" w:fill="FFFFFF"/>
        </w:rPr>
        <w:t xml:space="preserve"> </w:t>
      </w:r>
      <w:r w:rsidR="00A640AD" w:rsidRPr="50EC0663">
        <w:rPr>
          <w:color w:val="222222"/>
          <w:shd w:val="clear" w:color="auto" w:fill="FFFFFF"/>
        </w:rPr>
        <w:t>OK</w:t>
      </w:r>
      <w:r w:rsidR="00EE559D" w:rsidRPr="50EC0663">
        <w:rPr>
          <w:color w:val="222222"/>
          <w:shd w:val="clear" w:color="auto" w:fill="FFFFFF"/>
        </w:rPr>
        <w:t xml:space="preserve"> </w:t>
      </w:r>
      <w:r w:rsidR="00A640AD" w:rsidRPr="50EC0663">
        <w:rPr>
          <w:color w:val="222222"/>
          <w:shd w:val="clear" w:color="auto" w:fill="FFFFFF"/>
        </w:rPr>
        <w:t>button</w:t>
      </w:r>
      <w:r w:rsidR="00EE559D" w:rsidRPr="50EC0663">
        <w:rPr>
          <w:color w:val="222222"/>
          <w:shd w:val="clear" w:color="auto" w:fill="FFFFFF"/>
        </w:rPr>
        <w:t>.</w:t>
      </w:r>
      <w:r w:rsidR="00131588" w:rsidRPr="50EC0663">
        <w:rPr>
          <w:color w:val="222222"/>
          <w:shd w:val="clear" w:color="auto" w:fill="FFFFFF"/>
        </w:rPr>
        <w:t xml:space="preserve"> </w:t>
      </w:r>
      <w:r w:rsidR="001E6D7F" w:rsidRPr="50EC0663">
        <w:rPr>
          <w:color w:val="222222"/>
          <w:shd w:val="clear" w:color="auto" w:fill="FFFFFF"/>
        </w:rPr>
        <w:t xml:space="preserve">A </w:t>
      </w:r>
      <w:r w:rsidR="001E6D7F" w:rsidRPr="50EC0663">
        <w:rPr>
          <w:b/>
          <w:bCs/>
          <w:color w:val="222222"/>
          <w:shd w:val="clear" w:color="auto" w:fill="FFFFFF"/>
        </w:rPr>
        <w:t>New Connection</w:t>
      </w:r>
      <w:r w:rsidR="001E6D7F" w:rsidRPr="50EC0663">
        <w:rPr>
          <w:color w:val="222222"/>
          <w:shd w:val="clear" w:color="auto" w:fill="FFFFFF"/>
        </w:rPr>
        <w:t xml:space="preserve"> window will appear</w:t>
      </w:r>
      <w:r w:rsidR="00EE559D" w:rsidRPr="50EC0663">
        <w:rPr>
          <w:color w:val="222222"/>
          <w:shd w:val="clear" w:color="auto" w:fill="FFFFFF"/>
        </w:rPr>
        <w:t>,</w:t>
      </w:r>
      <w:r w:rsidR="001E6D7F" w:rsidRPr="50EC0663">
        <w:rPr>
          <w:color w:val="222222"/>
          <w:shd w:val="clear" w:color="auto" w:fill="FFFFFF"/>
        </w:rPr>
        <w:t xml:space="preserve"> as illustrated in the image below</w:t>
      </w:r>
      <w:r w:rsidR="00EE559D" w:rsidRPr="50EC0663">
        <w:rPr>
          <w:color w:val="222222"/>
          <w:shd w:val="clear" w:color="auto" w:fill="FFFFFF"/>
        </w:rPr>
        <w:t>. Enter</w:t>
      </w:r>
      <w:r w:rsidR="009423B0" w:rsidRPr="50EC0663">
        <w:rPr>
          <w:color w:val="222222"/>
          <w:shd w:val="clear" w:color="auto" w:fill="FFFFFF"/>
        </w:rPr>
        <w:t xml:space="preserve"> the </w:t>
      </w:r>
      <w:r w:rsidR="00EE559D" w:rsidRPr="50EC0663">
        <w:rPr>
          <w:color w:val="222222"/>
          <w:shd w:val="clear" w:color="auto" w:fill="FFFFFF"/>
        </w:rPr>
        <w:t xml:space="preserve">details </w:t>
      </w:r>
      <w:r w:rsidR="009423B0" w:rsidRPr="50EC0663">
        <w:rPr>
          <w:color w:val="222222"/>
          <w:shd w:val="clear" w:color="auto" w:fill="FFFFFF"/>
        </w:rPr>
        <w:t xml:space="preserve">mentioned </w:t>
      </w:r>
      <w:r w:rsidR="00EE559D" w:rsidRPr="50EC0663">
        <w:rPr>
          <w:color w:val="222222"/>
          <w:shd w:val="clear" w:color="auto" w:fill="FFFFFF"/>
        </w:rPr>
        <w:t xml:space="preserve">below </w:t>
      </w:r>
      <w:r w:rsidR="009423B0" w:rsidRPr="50EC0663">
        <w:rPr>
          <w:color w:val="222222"/>
          <w:shd w:val="clear" w:color="auto" w:fill="FFFFFF"/>
        </w:rPr>
        <w:t>and</w:t>
      </w:r>
      <w:r w:rsidR="00227EF4" w:rsidRPr="50EC0663">
        <w:rPr>
          <w:color w:val="222222"/>
          <w:shd w:val="clear" w:color="auto" w:fill="FFFFFF"/>
        </w:rPr>
        <w:t xml:space="preserve"> then click </w:t>
      </w:r>
      <w:r w:rsidR="00227EF4" w:rsidRPr="50EC0663">
        <w:rPr>
          <w:b/>
          <w:bCs/>
          <w:color w:val="222222"/>
          <w:shd w:val="clear" w:color="auto" w:fill="FFFFFF"/>
        </w:rPr>
        <w:t>Finish</w:t>
      </w:r>
      <w:r w:rsidR="00227EF4" w:rsidRPr="50EC0663">
        <w:rPr>
          <w:color w:val="222222"/>
          <w:shd w:val="clear" w:color="auto" w:fill="FFFFFF"/>
        </w:rPr>
        <w:t>.</w:t>
      </w:r>
    </w:p>
    <w:p w14:paraId="7CB63BB1" w14:textId="77777777" w:rsidR="00BA7902" w:rsidRPr="00BA7902" w:rsidRDefault="00BA7902" w:rsidP="00BA7902">
      <w:pPr>
        <w:ind w:left="2160"/>
        <w:contextualSpacing/>
        <w:rPr>
          <w:b/>
          <w:bCs/>
          <w:color w:val="222222"/>
          <w:szCs w:val="22"/>
          <w:shd w:val="clear" w:color="auto" w:fill="FFFFFF"/>
        </w:rPr>
      </w:pPr>
    </w:p>
    <w:p w14:paraId="15AE1D7A" w14:textId="55779071" w:rsidR="00227EF4" w:rsidRPr="00227EF4" w:rsidRDefault="00227EF4" w:rsidP="00CF54DA">
      <w:pPr>
        <w:ind w:left="2160"/>
        <w:contextualSpacing/>
        <w:rPr>
          <w:b/>
          <w:bCs/>
          <w:color w:val="222222"/>
          <w:szCs w:val="22"/>
          <w:shd w:val="clear" w:color="auto" w:fill="FFFFFF"/>
        </w:rPr>
      </w:pPr>
      <w:r w:rsidRPr="00227EF4">
        <w:rPr>
          <w:b/>
          <w:bCs/>
          <w:color w:val="222222"/>
          <w:szCs w:val="22"/>
          <w:shd w:val="clear" w:color="auto" w:fill="FFFFFF"/>
        </w:rPr>
        <w:t>Connection name: Remote</w:t>
      </w:r>
      <w:r w:rsidR="007C175A">
        <w:rPr>
          <w:b/>
          <w:bCs/>
          <w:color w:val="222222"/>
          <w:szCs w:val="22"/>
          <w:shd w:val="clear" w:color="auto" w:fill="FFFFFF"/>
        </w:rPr>
        <w:t xml:space="preserve"> </w:t>
      </w:r>
      <w:r w:rsidRPr="00227EF4">
        <w:rPr>
          <w:b/>
          <w:bCs/>
          <w:color w:val="222222"/>
          <w:szCs w:val="22"/>
          <w:shd w:val="clear" w:color="auto" w:fill="FFFFFF"/>
        </w:rPr>
        <w:t>Host</w:t>
      </w:r>
      <w:r w:rsidRPr="00227EF4">
        <w:rPr>
          <w:b/>
          <w:bCs/>
          <w:color w:val="222222"/>
          <w:szCs w:val="22"/>
        </w:rPr>
        <w:br/>
      </w:r>
      <w:proofErr w:type="spellStart"/>
      <w:r w:rsidRPr="00227EF4">
        <w:rPr>
          <w:b/>
          <w:bCs/>
          <w:color w:val="222222"/>
          <w:szCs w:val="22"/>
          <w:shd w:val="clear" w:color="auto" w:fill="FFFFFF"/>
        </w:rPr>
        <w:t>Host</w:t>
      </w:r>
      <w:proofErr w:type="spellEnd"/>
      <w:r w:rsidRPr="00227EF4">
        <w:rPr>
          <w:b/>
          <w:bCs/>
          <w:color w:val="222222"/>
          <w:szCs w:val="22"/>
          <w:shd w:val="clear" w:color="auto" w:fill="FFFFFF"/>
        </w:rPr>
        <w:t>: 10.</w:t>
      </w:r>
      <w:r w:rsidR="00CE0A6E">
        <w:rPr>
          <w:b/>
          <w:bCs/>
          <w:color w:val="222222"/>
          <w:szCs w:val="22"/>
          <w:shd w:val="clear" w:color="auto" w:fill="FFFFFF"/>
        </w:rPr>
        <w:t>0.0.20</w:t>
      </w:r>
      <w:r w:rsidRPr="00227EF4">
        <w:rPr>
          <w:b/>
          <w:bCs/>
          <w:color w:val="222222"/>
          <w:szCs w:val="22"/>
        </w:rPr>
        <w:br/>
      </w:r>
      <w:r w:rsidRPr="00227EF4">
        <w:rPr>
          <w:b/>
          <w:bCs/>
          <w:color w:val="222222"/>
          <w:szCs w:val="22"/>
          <w:shd w:val="clear" w:color="auto" w:fill="FFFFFF"/>
        </w:rPr>
        <w:t>User: root</w:t>
      </w:r>
    </w:p>
    <w:p w14:paraId="072EBCD4" w14:textId="256971E1" w:rsidR="00BA3B81" w:rsidRPr="00EE559D" w:rsidRDefault="00BC49C8" w:rsidP="00CF54DA">
      <w:pPr>
        <w:ind w:left="2160"/>
        <w:contextualSpacing/>
        <w:rPr>
          <w:b/>
          <w:bCs/>
          <w:color w:val="222222"/>
          <w:szCs w:val="22"/>
          <w:shd w:val="clear" w:color="auto" w:fill="FFFFFF"/>
        </w:rPr>
      </w:pPr>
      <w:r w:rsidRPr="00F144EB">
        <w:rPr>
          <w:color w:val="222222"/>
          <w:szCs w:val="22"/>
          <w:shd w:val="clear" w:color="auto" w:fill="FFFFFF"/>
        </w:rPr>
        <w:t>Select</w:t>
      </w:r>
      <w:r w:rsidRPr="00BC49C8">
        <w:rPr>
          <w:b/>
          <w:bCs/>
          <w:color w:val="222222"/>
          <w:szCs w:val="22"/>
          <w:shd w:val="clear" w:color="auto" w:fill="FFFFFF"/>
        </w:rPr>
        <w:t xml:space="preserve"> Password based authentication</w:t>
      </w:r>
    </w:p>
    <w:p w14:paraId="53AD98A7" w14:textId="026DEA37" w:rsidR="00227EF4" w:rsidRPr="00227EF4" w:rsidRDefault="00227EF4" w:rsidP="00AF60B2">
      <w:pPr>
        <w:ind w:left="2160"/>
        <w:contextualSpacing/>
        <w:jc w:val="center"/>
        <w:rPr>
          <w:b/>
          <w:bCs/>
        </w:rPr>
      </w:pPr>
      <w:r w:rsidRPr="00227EF4">
        <w:rPr>
          <w:b/>
          <w:bCs/>
        </w:rPr>
        <w:lastRenderedPageBreak/>
        <w:t>Password: root</w:t>
      </w:r>
      <w:r w:rsidRPr="00227EF4">
        <w:rPr>
          <w:b/>
          <w:bCs/>
        </w:rPr>
        <w:br/>
      </w:r>
      <w:r w:rsidR="00950154">
        <w:rPr>
          <w:b/>
          <w:bCs/>
          <w:noProof/>
        </w:rPr>
        <w:drawing>
          <wp:inline distT="0" distB="0" distL="0" distR="0" wp14:anchorId="4DBEF7B0" wp14:editId="3AB721FF">
            <wp:extent cx="4892040" cy="3520440"/>
            <wp:effectExtent l="0" t="0" r="0" b="0"/>
            <wp:docPr id="947991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99117" name="Picture 1" descr="A screenshot of a computer&#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4892040" cy="3520440"/>
                    </a:xfrm>
                    <a:prstGeom prst="rect">
                      <a:avLst/>
                    </a:prstGeom>
                  </pic:spPr>
                </pic:pic>
              </a:graphicData>
            </a:graphic>
          </wp:inline>
        </w:drawing>
      </w:r>
    </w:p>
    <w:p w14:paraId="45C61583" w14:textId="5CA27CE6" w:rsidR="00227EF4" w:rsidRPr="00227EF4" w:rsidRDefault="00227EF4" w:rsidP="00AF60B2">
      <w:pPr>
        <w:pStyle w:val="ListParagraph"/>
        <w:rPr>
          <w:b/>
          <w:iCs/>
        </w:rPr>
      </w:pPr>
      <w:r w:rsidRPr="00787175">
        <w:rPr>
          <w:bCs/>
          <w:iCs/>
          <w:color w:val="FF0000"/>
        </w:rPr>
        <w:t xml:space="preserve">Step </w:t>
      </w:r>
      <w:r w:rsidR="00AF60B2" w:rsidRPr="00787175">
        <w:rPr>
          <w:bCs/>
          <w:iCs/>
          <w:color w:val="FF0000"/>
        </w:rPr>
        <w:t>3</w:t>
      </w:r>
      <w:r w:rsidRPr="00787175">
        <w:rPr>
          <w:bCs/>
          <w:iCs/>
          <w:color w:val="FF0000"/>
        </w:rPr>
        <w:t>:</w:t>
      </w:r>
      <w:r w:rsidRPr="00227EF4">
        <w:rPr>
          <w:b/>
          <w:iCs/>
          <w:color w:val="FF0000"/>
        </w:rPr>
        <w:t xml:space="preserve"> </w:t>
      </w:r>
      <w:r w:rsidRPr="009313F4">
        <w:t xml:space="preserve">In the </w:t>
      </w:r>
      <w:r w:rsidR="00BE106C" w:rsidRPr="00BE106C">
        <w:rPr>
          <w:b/>
          <w:iCs/>
        </w:rPr>
        <w:t>R</w:t>
      </w:r>
      <w:r w:rsidRPr="00BE106C">
        <w:rPr>
          <w:b/>
          <w:iCs/>
        </w:rPr>
        <w:t xml:space="preserve">un </w:t>
      </w:r>
      <w:r w:rsidR="00BE106C" w:rsidRPr="00BE106C">
        <w:rPr>
          <w:b/>
          <w:iCs/>
        </w:rPr>
        <w:t>C</w:t>
      </w:r>
      <w:r w:rsidRPr="00BE106C">
        <w:rPr>
          <w:b/>
          <w:iCs/>
        </w:rPr>
        <w:t>onfigurations</w:t>
      </w:r>
      <w:r w:rsidRPr="009313F4">
        <w:t xml:space="preserve"> tab</w:t>
      </w:r>
      <w:r w:rsidR="00184A0D" w:rsidRPr="009313F4">
        <w:t>,</w:t>
      </w:r>
      <w:r w:rsidRPr="009313F4">
        <w:t xml:space="preserve"> </w:t>
      </w:r>
      <w:r w:rsidR="00A44B33">
        <w:t>enter</w:t>
      </w:r>
      <w:r w:rsidRPr="009313F4">
        <w:t xml:space="preserve"> the </w:t>
      </w:r>
      <w:r w:rsidR="00F7616B">
        <w:rPr>
          <w:bCs/>
          <w:iCs/>
        </w:rPr>
        <w:t>‘R</w:t>
      </w:r>
      <w:r w:rsidRPr="009313F4">
        <w:rPr>
          <w:bCs/>
          <w:iCs/>
        </w:rPr>
        <w:t xml:space="preserve">emote </w:t>
      </w:r>
      <w:r w:rsidR="00F7616B">
        <w:rPr>
          <w:bCs/>
          <w:iCs/>
        </w:rPr>
        <w:t>A</w:t>
      </w:r>
      <w:r w:rsidRPr="009313F4">
        <w:rPr>
          <w:bCs/>
          <w:iCs/>
        </w:rPr>
        <w:t xml:space="preserve">bsolute </w:t>
      </w:r>
      <w:r w:rsidR="00F7616B">
        <w:rPr>
          <w:bCs/>
          <w:iCs/>
        </w:rPr>
        <w:t>F</w:t>
      </w:r>
      <w:r w:rsidRPr="009313F4">
        <w:rPr>
          <w:bCs/>
          <w:iCs/>
        </w:rPr>
        <w:t xml:space="preserve">ile </w:t>
      </w:r>
      <w:r w:rsidR="00F7616B">
        <w:rPr>
          <w:bCs/>
          <w:iCs/>
        </w:rPr>
        <w:t>P</w:t>
      </w:r>
      <w:r w:rsidRPr="009313F4">
        <w:rPr>
          <w:bCs/>
          <w:iCs/>
        </w:rPr>
        <w:t>ath</w:t>
      </w:r>
      <w:r w:rsidRPr="009313F4">
        <w:t xml:space="preserve"> for C/C++ </w:t>
      </w:r>
      <w:r w:rsidR="00F7616B">
        <w:rPr>
          <w:bCs/>
          <w:iCs/>
        </w:rPr>
        <w:t>A</w:t>
      </w:r>
      <w:r w:rsidRPr="009313F4">
        <w:rPr>
          <w:bCs/>
          <w:iCs/>
        </w:rPr>
        <w:t>pplication</w:t>
      </w:r>
      <w:r w:rsidR="00F7616B">
        <w:rPr>
          <w:bCs/>
          <w:iCs/>
        </w:rPr>
        <w:t>’</w:t>
      </w:r>
      <w:r w:rsidRPr="009313F4">
        <w:t xml:space="preserve"> as </w:t>
      </w:r>
      <w:r w:rsidRPr="00227EF4">
        <w:rPr>
          <w:b/>
          <w:iCs/>
        </w:rPr>
        <w:t>/root/lnx3_masters</w:t>
      </w:r>
      <w:r w:rsidRPr="009313F4">
        <w:t>. This is the location where the lnx3_masters</w:t>
      </w:r>
      <w:r w:rsidR="00806B1D">
        <w:t>_egt</w:t>
      </w:r>
      <w:r w:rsidRPr="009313F4">
        <w:t xml:space="preserve">.cpp executable will be loaded and run on the </w:t>
      </w:r>
      <w:r w:rsidR="001E4269" w:rsidRPr="009313F4">
        <w:t>ATSAMA5D27-WLSOM1</w:t>
      </w:r>
      <w:r w:rsidRPr="009313F4">
        <w:t xml:space="preserve"> EK.</w:t>
      </w:r>
    </w:p>
    <w:p w14:paraId="5B340A12" w14:textId="77777777" w:rsidR="00227EF4" w:rsidRPr="00227EF4" w:rsidRDefault="00227EF4" w:rsidP="00227EF4">
      <w:pPr>
        <w:jc w:val="center"/>
      </w:pPr>
      <w:r w:rsidRPr="00227EF4">
        <w:rPr>
          <w:noProof/>
        </w:rPr>
        <w:drawing>
          <wp:inline distT="0" distB="0" distL="0" distR="0" wp14:anchorId="484A9340" wp14:editId="22D660C2">
            <wp:extent cx="5428374" cy="3171330"/>
            <wp:effectExtent l="0" t="0" r="0" b="0"/>
            <wp:docPr id="715410370" name="Picture 5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410370" name="Picture 51" descr="A screenshot of a computer&#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5433183" cy="3174140"/>
                    </a:xfrm>
                    <a:prstGeom prst="rect">
                      <a:avLst/>
                    </a:prstGeom>
                  </pic:spPr>
                </pic:pic>
              </a:graphicData>
            </a:graphic>
          </wp:inline>
        </w:drawing>
      </w:r>
    </w:p>
    <w:p w14:paraId="76733951" w14:textId="7119B0FE" w:rsidR="00227EF4" w:rsidRDefault="00227EF4" w:rsidP="00AF60B2">
      <w:pPr>
        <w:pStyle w:val="ListParagraph"/>
      </w:pPr>
      <w:r w:rsidRPr="00787175">
        <w:rPr>
          <w:bCs/>
          <w:iCs/>
          <w:color w:val="FF0000"/>
        </w:rPr>
        <w:t xml:space="preserve">Step </w:t>
      </w:r>
      <w:r w:rsidR="00AF60B2" w:rsidRPr="00787175">
        <w:rPr>
          <w:bCs/>
          <w:iCs/>
          <w:color w:val="FF0000"/>
        </w:rPr>
        <w:t>4</w:t>
      </w:r>
      <w:r w:rsidRPr="00787175">
        <w:rPr>
          <w:bCs/>
          <w:iCs/>
          <w:color w:val="FF0000"/>
        </w:rPr>
        <w:t>:</w:t>
      </w:r>
      <w:r w:rsidRPr="00227EF4">
        <w:rPr>
          <w:b/>
          <w:iCs/>
        </w:rPr>
        <w:t xml:space="preserve"> </w:t>
      </w:r>
      <w:r w:rsidRPr="00F7616B">
        <w:t xml:space="preserve">Click on the </w:t>
      </w:r>
      <w:r w:rsidRPr="00227EF4">
        <w:rPr>
          <w:b/>
          <w:iCs/>
        </w:rPr>
        <w:t>Run</w:t>
      </w:r>
      <w:r w:rsidRPr="00F7616B">
        <w:t xml:space="preserve"> button. Observe the WVGA </w:t>
      </w:r>
      <w:r w:rsidR="00DD1124" w:rsidRPr="00F7616B">
        <w:t>d</w:t>
      </w:r>
      <w:r w:rsidRPr="00F7616B">
        <w:t>isplay connected to the target:</w:t>
      </w:r>
    </w:p>
    <w:p w14:paraId="2D83E091" w14:textId="6280977E" w:rsidR="00551D49" w:rsidRDefault="00672160" w:rsidP="00194CBA">
      <w:pPr>
        <w:pStyle w:val="info"/>
      </w:pPr>
      <w:r w:rsidRPr="00227EF4">
        <w:rPr>
          <w:b/>
          <w:bCs/>
          <w:noProof/>
        </w:rPr>
        <w:drawing>
          <wp:anchor distT="0" distB="0" distL="114300" distR="114300" simplePos="0" relativeHeight="251658292" behindDoc="0" locked="0" layoutInCell="1" allowOverlap="1" wp14:anchorId="1890E00E" wp14:editId="154AA6B4">
            <wp:simplePos x="0" y="0"/>
            <wp:positionH relativeFrom="margin">
              <wp:posOffset>109960</wp:posOffset>
            </wp:positionH>
            <wp:positionV relativeFrom="paragraph">
              <wp:posOffset>92461</wp:posOffset>
            </wp:positionV>
            <wp:extent cx="338138" cy="338138"/>
            <wp:effectExtent l="0" t="0" r="5080" b="5080"/>
            <wp:wrapNone/>
            <wp:docPr id="1132494781" name="Picture 3" descr="A blue circle with a black letter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072492" name="Picture 3" descr="A blue circle with a black letter in it&#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38138" cy="338138"/>
                    </a:xfrm>
                    <a:prstGeom prst="rect">
                      <a:avLst/>
                    </a:prstGeom>
                  </pic:spPr>
                </pic:pic>
              </a:graphicData>
            </a:graphic>
            <wp14:sizeRelH relativeFrom="page">
              <wp14:pctWidth>0</wp14:pctWidth>
            </wp14:sizeRelH>
            <wp14:sizeRelV relativeFrom="page">
              <wp14:pctHeight>0</wp14:pctHeight>
            </wp14:sizeRelV>
          </wp:anchor>
        </w:drawing>
      </w:r>
      <w:r w:rsidR="00194CBA" w:rsidRPr="00194CBA">
        <w:t>When running the application on the target remotely for the first time in the Eclipse IDE, you might encounter an SCP authentication window pop-up for verifying the authenticity of the host. Please select "Yes" to authenticate and proceed with the process.</w:t>
      </w:r>
    </w:p>
    <w:p w14:paraId="44123381" w14:textId="77777777" w:rsidR="00671136" w:rsidRPr="00671136" w:rsidRDefault="00671136" w:rsidP="00671136"/>
    <w:p w14:paraId="0A7B8DED" w14:textId="4A317AF7" w:rsidR="00F748F2" w:rsidRDefault="00DF6D20" w:rsidP="00F748F2">
      <w:pPr>
        <w:pStyle w:val="warning"/>
      </w:pPr>
      <w:r w:rsidRPr="00D7201B">
        <w:rPr>
          <w:b/>
          <w:bCs/>
          <w:noProof/>
        </w:rPr>
        <w:lastRenderedPageBreak/>
        <w:drawing>
          <wp:anchor distT="0" distB="0" distL="114300" distR="114300" simplePos="0" relativeHeight="251658293" behindDoc="0" locked="0" layoutInCell="1" allowOverlap="1" wp14:anchorId="215624E5" wp14:editId="6BEA1204">
            <wp:simplePos x="0" y="0"/>
            <wp:positionH relativeFrom="column">
              <wp:posOffset>92597</wp:posOffset>
            </wp:positionH>
            <wp:positionV relativeFrom="paragraph">
              <wp:posOffset>141011</wp:posOffset>
            </wp:positionV>
            <wp:extent cx="374650" cy="337820"/>
            <wp:effectExtent l="0" t="0" r="6350" b="5080"/>
            <wp:wrapNone/>
            <wp:docPr id="1341170274" name="Picture 4" descr="A red triangle with a black exclamation m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112743" name="Picture 4" descr="A red triangle with a black exclamation mark&#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74650" cy="337820"/>
                    </a:xfrm>
                    <a:prstGeom prst="rect">
                      <a:avLst/>
                    </a:prstGeom>
                  </pic:spPr>
                </pic:pic>
              </a:graphicData>
            </a:graphic>
            <wp14:sizeRelH relativeFrom="page">
              <wp14:pctWidth>0</wp14:pctWidth>
            </wp14:sizeRelH>
            <wp14:sizeRelV relativeFrom="page">
              <wp14:pctHeight>0</wp14:pctHeight>
            </wp14:sizeRelV>
          </wp:anchor>
        </w:drawing>
      </w:r>
      <w:r w:rsidR="0070519A" w:rsidRPr="00672160">
        <w:t xml:space="preserve">When running the project for the first time in the Eclipse IDE, you might encounter a </w:t>
      </w:r>
      <w:r w:rsidR="0070519A" w:rsidRPr="00672160">
        <w:rPr>
          <w:b/>
          <w:bCs/>
        </w:rPr>
        <w:t>"</w:t>
      </w:r>
      <w:proofErr w:type="spellStart"/>
      <w:proofErr w:type="gramStart"/>
      <w:r w:rsidR="00470F9F" w:rsidRPr="00470F9F">
        <w:rPr>
          <w:rStyle w:val="ui-provider"/>
          <w:b/>
          <w:bCs/>
        </w:rPr>
        <w:t>org.eclipse</w:t>
      </w:r>
      <w:proofErr w:type="gramEnd"/>
      <w:r w:rsidR="00470F9F" w:rsidRPr="00470F9F">
        <w:rPr>
          <w:rStyle w:val="ui-provider"/>
          <w:b/>
          <w:bCs/>
        </w:rPr>
        <w:t>.remote.core.exception.RemoteConnectionException</w:t>
      </w:r>
      <w:proofErr w:type="spellEnd"/>
      <w:r w:rsidR="0070519A" w:rsidRPr="00470F9F">
        <w:rPr>
          <w:b/>
          <w:bCs/>
        </w:rPr>
        <w:t>"</w:t>
      </w:r>
      <w:r w:rsidR="0070519A" w:rsidRPr="00672160">
        <w:t xml:space="preserve"> error. If this occurs, please close the error window and run the project again.</w:t>
      </w:r>
    </w:p>
    <w:p w14:paraId="55DBA514" w14:textId="77777777" w:rsidR="00F748F2" w:rsidRDefault="00F748F2" w:rsidP="00672160">
      <w:pPr>
        <w:ind w:left="720" w:firstLine="720"/>
      </w:pPr>
    </w:p>
    <w:p w14:paraId="7668D52B" w14:textId="039DC001" w:rsidR="006E022E" w:rsidRDefault="00227EF4" w:rsidP="00672160">
      <w:pPr>
        <w:ind w:left="720" w:firstLine="720"/>
      </w:pPr>
      <w:r w:rsidRPr="00227EF4">
        <w:t>The lnx3_masters</w:t>
      </w:r>
      <w:r w:rsidR="00806B1D">
        <w:t>_egt</w:t>
      </w:r>
      <w:r w:rsidRPr="00227EF4">
        <w:t xml:space="preserve">.cpp executable is running remotely on the target. </w:t>
      </w:r>
    </w:p>
    <w:p w14:paraId="1C565D31" w14:textId="2C41284A" w:rsidR="006E022E" w:rsidRDefault="001A6032" w:rsidP="00BC6B50">
      <w:pPr>
        <w:ind w:left="720" w:firstLine="320"/>
        <w:jc w:val="center"/>
      </w:pPr>
      <w:r>
        <w:rPr>
          <w:noProof/>
        </w:rPr>
        <w:drawing>
          <wp:inline distT="0" distB="0" distL="0" distR="0" wp14:anchorId="5AB370B4" wp14:editId="7C686EEE">
            <wp:extent cx="5056632" cy="3794760"/>
            <wp:effectExtent l="0" t="0" r="0" b="0"/>
            <wp:docPr id="1623633542" name="Picture 19" descr="A screen shot of a credit 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633542" name="Picture 19" descr="A screen shot of a credit card&#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056632" cy="3794760"/>
                    </a:xfrm>
                    <a:prstGeom prst="rect">
                      <a:avLst/>
                    </a:prstGeom>
                  </pic:spPr>
                </pic:pic>
              </a:graphicData>
            </a:graphic>
          </wp:inline>
        </w:drawing>
      </w:r>
    </w:p>
    <w:p w14:paraId="6A869EEE" w14:textId="48747293" w:rsidR="00F55EAB" w:rsidRPr="00227EF4" w:rsidRDefault="00150ECB" w:rsidP="00F55EAB">
      <w:pPr>
        <w:pStyle w:val="info"/>
      </w:pPr>
      <w:r>
        <w:t>Clicking</w:t>
      </w:r>
      <w:r w:rsidR="0000613D" w:rsidRPr="0000613D">
        <w:t xml:space="preserve"> the "Enter" button will allow you to navigate from the main screen to the </w:t>
      </w:r>
      <w:r w:rsidR="007E18D3">
        <w:t>t</w:t>
      </w:r>
      <w:r w:rsidR="0000613D" w:rsidRPr="0000613D">
        <w:t>ransaction screen</w:t>
      </w:r>
      <w:r w:rsidR="00AF60B2">
        <w:t>, which we will implement in the next exercise</w:t>
      </w:r>
      <w:r w:rsidR="0000613D" w:rsidRPr="0000613D">
        <w:t>.</w:t>
      </w:r>
      <w:r w:rsidR="00F55EAB" w:rsidRPr="00227EF4">
        <w:rPr>
          <w:b/>
          <w:bCs/>
          <w:noProof/>
        </w:rPr>
        <w:drawing>
          <wp:anchor distT="0" distB="0" distL="114300" distR="114300" simplePos="0" relativeHeight="251658291" behindDoc="0" locked="0" layoutInCell="1" allowOverlap="1" wp14:anchorId="2F32CB4A" wp14:editId="6B603B77">
            <wp:simplePos x="0" y="0"/>
            <wp:positionH relativeFrom="margin">
              <wp:posOffset>0</wp:posOffset>
            </wp:positionH>
            <wp:positionV relativeFrom="paragraph">
              <wp:posOffset>0</wp:posOffset>
            </wp:positionV>
            <wp:extent cx="338138" cy="338138"/>
            <wp:effectExtent l="0" t="0" r="5080" b="5080"/>
            <wp:wrapNone/>
            <wp:docPr id="1182961814" name="Picture 3" descr="A blue circle with a black letter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072492" name="Picture 3" descr="A blue circle with a black letter in it&#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38138" cy="338138"/>
                    </a:xfrm>
                    <a:prstGeom prst="rect">
                      <a:avLst/>
                    </a:prstGeom>
                  </pic:spPr>
                </pic:pic>
              </a:graphicData>
            </a:graphic>
            <wp14:sizeRelH relativeFrom="page">
              <wp14:pctWidth>0</wp14:pctWidth>
            </wp14:sizeRelH>
            <wp14:sizeRelV relativeFrom="page">
              <wp14:pctHeight>0</wp14:pctHeight>
            </wp14:sizeRelV>
          </wp:anchor>
        </w:drawing>
      </w:r>
    </w:p>
    <w:p w14:paraId="1C4DA0F6" w14:textId="77777777" w:rsidR="00AF60B2" w:rsidRDefault="00AF60B2" w:rsidP="00AF60B2">
      <w:pPr>
        <w:pStyle w:val="ListParagraph"/>
        <w:rPr>
          <w:b/>
          <w:iCs/>
          <w:color w:val="FF0000"/>
        </w:rPr>
      </w:pPr>
    </w:p>
    <w:p w14:paraId="086106C4" w14:textId="40A9943E" w:rsidR="00227EF4" w:rsidRPr="00227EF4" w:rsidRDefault="00227EF4" w:rsidP="00AF60B2">
      <w:pPr>
        <w:pStyle w:val="ListParagraph"/>
        <w:rPr>
          <w:b/>
          <w:iCs/>
        </w:rPr>
      </w:pPr>
      <w:r w:rsidRPr="00787175">
        <w:rPr>
          <w:bCs/>
          <w:iCs/>
          <w:color w:val="FF0000"/>
        </w:rPr>
        <w:t xml:space="preserve">Step </w:t>
      </w:r>
      <w:r w:rsidR="00AF60B2" w:rsidRPr="00787175">
        <w:rPr>
          <w:bCs/>
          <w:iCs/>
          <w:color w:val="FF0000"/>
        </w:rPr>
        <w:t>5</w:t>
      </w:r>
      <w:r w:rsidRPr="00787175">
        <w:rPr>
          <w:bCs/>
          <w:iCs/>
          <w:color w:val="FF0000"/>
        </w:rPr>
        <w:t>:</w:t>
      </w:r>
      <w:r w:rsidRPr="00787175">
        <w:rPr>
          <w:bCs/>
          <w:iCs/>
        </w:rPr>
        <w:t xml:space="preserve"> </w:t>
      </w:r>
      <w:r w:rsidRPr="00787175">
        <w:rPr>
          <w:bCs/>
        </w:rPr>
        <w:t>To</w:t>
      </w:r>
      <w:r w:rsidRPr="00D661D4">
        <w:t xml:space="preserve"> </w:t>
      </w:r>
      <w:r w:rsidRPr="00227EF4">
        <w:rPr>
          <w:b/>
          <w:iCs/>
        </w:rPr>
        <w:t>stop the current execution</w:t>
      </w:r>
      <w:r w:rsidRPr="00D661D4">
        <w:t xml:space="preserve"> and run other programs on the </w:t>
      </w:r>
      <w:r w:rsidR="001E4269" w:rsidRPr="00D661D4">
        <w:t>ATSAMA5D27-WLSOM1</w:t>
      </w:r>
      <w:r w:rsidRPr="00D661D4">
        <w:t xml:space="preserve"> EK</w:t>
      </w:r>
      <w:r w:rsidR="00DB6F9B" w:rsidRPr="00D661D4">
        <w:t>,</w:t>
      </w:r>
      <w:r w:rsidRPr="00D661D4">
        <w:t xml:space="preserve"> follow the procedure mentioned below:</w:t>
      </w:r>
    </w:p>
    <w:p w14:paraId="0D4D4926" w14:textId="45626AB3" w:rsidR="00227EF4" w:rsidRDefault="00AF60B2" w:rsidP="00AF60B2">
      <w:pPr>
        <w:pStyle w:val="ListParagraph"/>
        <w:numPr>
          <w:ilvl w:val="0"/>
          <w:numId w:val="40"/>
        </w:numPr>
      </w:pPr>
      <w:r>
        <w:t>From the target console, type</w:t>
      </w:r>
      <w:r w:rsidR="00227EF4" w:rsidRPr="00227EF4">
        <w:t xml:space="preserve"> the command </w:t>
      </w:r>
      <w:proofErr w:type="spellStart"/>
      <w:r w:rsidR="00227EF4" w:rsidRPr="00CC01FC">
        <w:rPr>
          <w:b/>
        </w:rPr>
        <w:t>ps</w:t>
      </w:r>
      <w:proofErr w:type="spellEnd"/>
      <w:r w:rsidR="00227EF4" w:rsidRPr="00CC01FC">
        <w:rPr>
          <w:b/>
        </w:rPr>
        <w:t xml:space="preserve"> -a</w:t>
      </w:r>
      <w:r w:rsidR="00227EF4" w:rsidRPr="00227EF4">
        <w:t xml:space="preserve"> to list the processes </w:t>
      </w:r>
      <w:r>
        <w:t xml:space="preserve">currently </w:t>
      </w:r>
      <w:r w:rsidR="29EE0CFD">
        <w:t>running</w:t>
      </w:r>
      <w:r>
        <w:t>.</w:t>
      </w:r>
      <w:r w:rsidR="00227EF4" w:rsidRPr="00227EF4">
        <w:t xml:space="preserve"> </w:t>
      </w:r>
    </w:p>
    <w:p w14:paraId="68FBF644" w14:textId="073A9FBB" w:rsidR="00227EF4" w:rsidRPr="00227EF4" w:rsidRDefault="00227EF4" w:rsidP="00AF60B2">
      <w:pPr>
        <w:pStyle w:val="ListParagraph"/>
        <w:numPr>
          <w:ilvl w:val="0"/>
          <w:numId w:val="40"/>
        </w:numPr>
      </w:pPr>
      <w:r w:rsidRPr="00227EF4">
        <w:t xml:space="preserve">Identify the </w:t>
      </w:r>
      <w:r w:rsidRPr="00CC01FC">
        <w:rPr>
          <w:b/>
        </w:rPr>
        <w:t>process ID (PID)</w:t>
      </w:r>
      <w:r w:rsidRPr="00227EF4">
        <w:t xml:space="preserve"> of the process </w:t>
      </w:r>
      <w:r w:rsidR="00AF60B2">
        <w:t xml:space="preserve">for </w:t>
      </w:r>
      <w:r w:rsidR="00DC102D" w:rsidRPr="005A48A2">
        <w:rPr>
          <w:b/>
          <w:bCs/>
        </w:rPr>
        <w:t>/root/lnx</w:t>
      </w:r>
      <w:r w:rsidR="005A48A2" w:rsidRPr="005A48A2">
        <w:rPr>
          <w:b/>
          <w:bCs/>
        </w:rPr>
        <w:t>3_masters</w:t>
      </w:r>
      <w:r w:rsidRPr="00227EF4">
        <w:t>.</w:t>
      </w:r>
    </w:p>
    <w:p w14:paraId="25238923" w14:textId="77777777" w:rsidR="00227EF4" w:rsidRPr="00227EF4" w:rsidRDefault="00227EF4" w:rsidP="00AF60B2">
      <w:pPr>
        <w:pStyle w:val="ListParagraph"/>
        <w:numPr>
          <w:ilvl w:val="0"/>
          <w:numId w:val="40"/>
        </w:numPr>
      </w:pPr>
      <w:r w:rsidRPr="00227EF4">
        <w:t xml:space="preserve">Execute the command </w:t>
      </w:r>
      <w:r w:rsidRPr="00CC01FC">
        <w:rPr>
          <w:b/>
        </w:rPr>
        <w:t>kill -9 &lt;PID&gt;</w:t>
      </w:r>
      <w:r w:rsidRPr="00227EF4">
        <w:t xml:space="preserve"> to terminate the process with the identified PID.</w:t>
      </w:r>
    </w:p>
    <w:p w14:paraId="44761321" w14:textId="77777777" w:rsidR="00AF60B2" w:rsidRDefault="00227EF4" w:rsidP="00AF60B2">
      <w:pPr>
        <w:pStyle w:val="ListParagraph"/>
      </w:pPr>
      <w:r w:rsidRPr="00227EF4">
        <w:t xml:space="preserve">                 </w:t>
      </w:r>
    </w:p>
    <w:p w14:paraId="5F50D5E9" w14:textId="4E1D7009" w:rsidR="00227EF4" w:rsidRDefault="00227EF4" w:rsidP="00AF60B2">
      <w:pPr>
        <w:pStyle w:val="ListParagraph"/>
      </w:pPr>
      <w:r w:rsidRPr="00227EF4">
        <w:t>This will stop the program running on the target allowing you to build and run other programs.</w:t>
      </w:r>
      <w:r w:rsidRPr="00227EF4">
        <w:br/>
      </w:r>
    </w:p>
    <w:p w14:paraId="5A5FF7F0" w14:textId="2EB796E4" w:rsidR="00AF60B2" w:rsidRDefault="00AF60B2" w:rsidP="00AF60B2">
      <w:pPr>
        <w:pStyle w:val="ListParagraph"/>
      </w:pPr>
    </w:p>
    <w:p w14:paraId="54248776" w14:textId="5DCBA0EB" w:rsidR="00AF60B2" w:rsidRDefault="00AF60B2" w:rsidP="00AF60B2">
      <w:pPr>
        <w:pStyle w:val="ListParagraph"/>
      </w:pPr>
    </w:p>
    <w:p w14:paraId="67E93B53" w14:textId="1913C89A" w:rsidR="00AF60B2" w:rsidRDefault="00AF60B2" w:rsidP="00AF60B2">
      <w:pPr>
        <w:pStyle w:val="ListParagraph"/>
      </w:pPr>
    </w:p>
    <w:p w14:paraId="27038B5F" w14:textId="47D08694" w:rsidR="00AF60B2" w:rsidRDefault="00AF60B2" w:rsidP="00AF60B2">
      <w:pPr>
        <w:pStyle w:val="ListParagraph"/>
      </w:pPr>
    </w:p>
    <w:p w14:paraId="25C7C80A" w14:textId="39E2C3F6" w:rsidR="00AF60B2" w:rsidRDefault="00AF60B2" w:rsidP="00AF60B2">
      <w:pPr>
        <w:pStyle w:val="ListParagraph"/>
      </w:pPr>
    </w:p>
    <w:p w14:paraId="4B847E3F" w14:textId="7210895E" w:rsidR="00AF60B2" w:rsidRDefault="00AF60B2" w:rsidP="00AF60B2">
      <w:pPr>
        <w:pStyle w:val="ListParagraph"/>
      </w:pPr>
    </w:p>
    <w:p w14:paraId="7F72DCFF" w14:textId="77777777" w:rsidR="00AF60B2" w:rsidRPr="00227EF4" w:rsidRDefault="00AF60B2" w:rsidP="00AF60B2">
      <w:pPr>
        <w:pStyle w:val="ListParagraph"/>
      </w:pPr>
    </w:p>
    <w:p w14:paraId="3B2B2F73" w14:textId="55F070BA" w:rsidR="00227EF4" w:rsidRPr="00227EF4" w:rsidRDefault="00227EF4" w:rsidP="00DF38B3">
      <w:pPr>
        <w:pStyle w:val="Heading2"/>
      </w:pPr>
      <w:bookmarkStart w:id="27" w:name="_Toc168603628"/>
      <w:bookmarkStart w:id="28" w:name="_Toc170229533"/>
      <w:bookmarkStart w:id="29" w:name="_Hlk168040291"/>
      <w:r w:rsidRPr="00227EF4">
        <w:lastRenderedPageBreak/>
        <w:t xml:space="preserve">Exercise </w:t>
      </w:r>
      <w:r w:rsidR="00AF60B2">
        <w:t>3</w:t>
      </w:r>
      <w:r w:rsidRPr="00227EF4">
        <w:t xml:space="preserve">: Implementing On-Click Events for </w:t>
      </w:r>
      <w:r w:rsidR="00D661D4">
        <w:t>S</w:t>
      </w:r>
      <w:r w:rsidRPr="00227EF4">
        <w:t>creen Transitions</w:t>
      </w:r>
      <w:bookmarkEnd w:id="27"/>
      <w:bookmarkEnd w:id="28"/>
    </w:p>
    <w:p w14:paraId="02C82686" w14:textId="6DB8302F" w:rsidR="00227EF4" w:rsidRPr="00227EF4" w:rsidRDefault="00227EF4" w:rsidP="00AF60B2">
      <w:r w:rsidRPr="00227EF4">
        <w:t>In this exercise, you will learn how to implement on-click events</w:t>
      </w:r>
      <w:r w:rsidR="00AF60B2">
        <w:t xml:space="preserve"> for a button for</w:t>
      </w:r>
      <w:r w:rsidRPr="00227EF4">
        <w:t xml:space="preserve"> screen transitions in the application. </w:t>
      </w:r>
    </w:p>
    <w:p w14:paraId="537A8AB1" w14:textId="77777777" w:rsidR="00227EF4" w:rsidRPr="00FA7ED6" w:rsidRDefault="00227EF4" w:rsidP="00FA7ED6">
      <w:pPr>
        <w:rPr>
          <w:b/>
          <w:bCs/>
          <w:sz w:val="24"/>
          <w:szCs w:val="28"/>
        </w:rPr>
      </w:pPr>
      <w:bookmarkStart w:id="30" w:name="_Toc168603629"/>
      <w:r w:rsidRPr="00FA7ED6">
        <w:rPr>
          <w:b/>
          <w:bCs/>
          <w:sz w:val="24"/>
          <w:szCs w:val="28"/>
        </w:rPr>
        <w:t>Procedure:</w:t>
      </w:r>
      <w:bookmarkEnd w:id="30"/>
      <w:r w:rsidRPr="00FA7ED6">
        <w:rPr>
          <w:b/>
          <w:bCs/>
          <w:sz w:val="24"/>
          <w:szCs w:val="28"/>
        </w:rPr>
        <w:t xml:space="preserve"> </w:t>
      </w:r>
    </w:p>
    <w:p w14:paraId="49B2C803" w14:textId="14848867" w:rsidR="00227EF4" w:rsidRPr="00227EF4" w:rsidRDefault="00227EF4" w:rsidP="00AF60B2">
      <w:pPr>
        <w:pStyle w:val="ListParagraph"/>
      </w:pPr>
      <w:r w:rsidRPr="00227EF4">
        <w:rPr>
          <w:color w:val="FF0000"/>
        </w:rPr>
        <w:t xml:space="preserve">Step 1: </w:t>
      </w:r>
      <w:r w:rsidRPr="00B14D4E">
        <w:t xml:space="preserve">Open the </w:t>
      </w:r>
      <w:r w:rsidRPr="00227EF4">
        <w:t>lnx3_masters</w:t>
      </w:r>
      <w:r w:rsidR="00806B1D">
        <w:t>_egt</w:t>
      </w:r>
      <w:r w:rsidRPr="00227EF4">
        <w:t>.cpp</w:t>
      </w:r>
      <w:r w:rsidRPr="00B14D4E">
        <w:t xml:space="preserve"> source.</w:t>
      </w:r>
    </w:p>
    <w:p w14:paraId="6AAFF3A7" w14:textId="50FEBF6A" w:rsidR="00227EF4" w:rsidRPr="00227EF4" w:rsidRDefault="00227EF4" w:rsidP="00AF60B2">
      <w:pPr>
        <w:pStyle w:val="ListParagraph"/>
        <w:rPr>
          <w:b/>
          <w:iCs/>
        </w:rPr>
      </w:pPr>
      <w:r w:rsidRPr="00AF60B2">
        <w:rPr>
          <w:bCs/>
          <w:iCs/>
          <w:color w:val="FF0000"/>
        </w:rPr>
        <w:t>Step 2:</w:t>
      </w:r>
      <w:r w:rsidRPr="00227EF4">
        <w:rPr>
          <w:b/>
          <w:iCs/>
          <w:color w:val="FF0000"/>
        </w:rPr>
        <w:t xml:space="preserve"> </w:t>
      </w:r>
      <w:r w:rsidRPr="001157A0">
        <w:t xml:space="preserve">Locate the section of code where </w:t>
      </w:r>
      <w:r w:rsidR="006E3E45" w:rsidRPr="001157A0">
        <w:t xml:space="preserve">the </w:t>
      </w:r>
      <w:r w:rsidRPr="001157A0">
        <w:t xml:space="preserve">button widgets </w:t>
      </w:r>
      <w:r w:rsidR="00AF60B2">
        <w:t xml:space="preserve">mentioned below </w:t>
      </w:r>
      <w:r w:rsidRPr="001157A0">
        <w:t>are instantiated</w:t>
      </w:r>
      <w:r w:rsidR="006E3E45" w:rsidRPr="001157A0">
        <w:t xml:space="preserve"> in </w:t>
      </w:r>
      <w:r w:rsidR="006D1001" w:rsidRPr="001157A0">
        <w:t xml:space="preserve">the </w:t>
      </w:r>
      <w:r w:rsidR="006D1001">
        <w:rPr>
          <w:b/>
          <w:iCs/>
        </w:rPr>
        <w:t>main function</w:t>
      </w:r>
      <w:r w:rsidRPr="001157A0">
        <w:t>. These buttons are typically defined based on the names generated from the XML file exported by the Microchip Graphics Composer during the GUI design phase.</w:t>
      </w:r>
      <w:r w:rsidRPr="00227EF4">
        <w:rPr>
          <w:b/>
          <w:iCs/>
        </w:rPr>
        <w:tab/>
        <w:t xml:space="preserve">   </w:t>
      </w:r>
    </w:p>
    <w:p w14:paraId="7B234254" w14:textId="77777777" w:rsidR="00227EF4" w:rsidRPr="00227EF4" w:rsidRDefault="00ED4C55" w:rsidP="00227EF4">
      <w:pPr>
        <w:rPr>
          <w:rFonts w:cstheme="minorHAnsi"/>
          <w:color w:val="222222"/>
          <w:shd w:val="clear" w:color="auto" w:fill="FFFFFF"/>
        </w:rPr>
      </w:pPr>
      <w:r>
        <w:rPr>
          <w:noProof/>
        </w:rPr>
        <w:pict w14:anchorId="2C831624">
          <v:shapetype id="_x0000_t202" coordsize="21600,21600" o:spt="202" path="m,l,21600r21600,l21600,xe">
            <v:stroke joinstyle="miter"/>
            <v:path gradientshapeok="t" o:connecttype="rect"/>
          </v:shapetype>
          <v:shape id="Text Box 2" o:spid="_x0000_s2058" type="#_x0000_t202" style="position:absolute;margin-left:43.35pt;margin-top:12.6pt;width:444pt;height:70.75pt;z-index:251658270;visibility:visible;mso-wrap-distance-top:3.6pt;mso-wrap-distance-bottom:3.6p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">
            <v:textbox style="mso-next-textbox:#Text Box 2">
              <w:txbxContent>
                <w:p w14:paraId="762BD849" w14:textId="77777777" w:rsidR="00490E25" w:rsidRPr="007817BC" w:rsidRDefault="00490E25" w:rsidP="00227EF4">
                  <w:pPr>
                    <w:rPr>
                      <w:b/>
                      <w:bCs/>
                    </w:rPr>
                  </w:pPr>
                  <w:r w:rsidRPr="007817BC">
                    <w:rPr>
                      <w:b/>
                      <w:bCs/>
                    </w:rPr>
                    <w:t xml:space="preserve">// Define </w:t>
                  </w:r>
                  <w:proofErr w:type="spellStart"/>
                  <w:r w:rsidRPr="007817BC">
                    <w:rPr>
                      <w:b/>
                      <w:bCs/>
                    </w:rPr>
                    <w:t>ImageButtons</w:t>
                  </w:r>
                  <w:proofErr w:type="spellEnd"/>
                  <w:r w:rsidRPr="007817BC">
                    <w:rPr>
                      <w:b/>
                      <w:bCs/>
                    </w:rPr>
                    <w:t xml:space="preserve"> based on XML file name</w:t>
                  </w:r>
                </w:p>
                <w:p w14:paraId="0B156F65" w14:textId="77777777" w:rsidR="00490E25" w:rsidRDefault="00490E25" w:rsidP="00227EF4">
                  <w:r>
                    <w:t xml:space="preserve">auto </w:t>
                  </w:r>
                  <w:proofErr w:type="spellStart"/>
                  <w:r>
                    <w:t>Enter_button</w:t>
                  </w:r>
                  <w:proofErr w:type="spellEnd"/>
                  <w:r>
                    <w:t xml:space="preserve"> = window-&gt;</w:t>
                  </w:r>
                  <w:proofErr w:type="spellStart"/>
                  <w:r>
                    <w:t>find_child</w:t>
                  </w:r>
                  <w:proofErr w:type="spellEnd"/>
                  <w:r>
                    <w:t>&lt;</w:t>
                  </w:r>
                  <w:proofErr w:type="spellStart"/>
                  <w:proofErr w:type="gramStart"/>
                  <w:r>
                    <w:t>egt</w:t>
                  </w:r>
                  <w:proofErr w:type="spellEnd"/>
                  <w:r>
                    <w:t>::</w:t>
                  </w:r>
                  <w:proofErr w:type="spellStart"/>
                  <w:proofErr w:type="gramEnd"/>
                  <w:r>
                    <w:t>ImageButton</w:t>
                  </w:r>
                  <w:proofErr w:type="spellEnd"/>
                  <w:r>
                    <w:t>&gt;("</w:t>
                  </w:r>
                  <w:proofErr w:type="spellStart"/>
                  <w:r>
                    <w:t>Enter_button</w:t>
                  </w:r>
                  <w:proofErr w:type="spellEnd"/>
                  <w:r>
                    <w:t>");</w:t>
                  </w:r>
                </w:p>
                <w:p w14:paraId="505F275E" w14:textId="77777777" w:rsidR="00490E25" w:rsidRDefault="00490E25" w:rsidP="00227EF4">
                  <w:r>
                    <w:t xml:space="preserve">auto </w:t>
                  </w:r>
                  <w:proofErr w:type="spellStart"/>
                  <w:r>
                    <w:t>Withdrawal_button</w:t>
                  </w:r>
                  <w:proofErr w:type="spellEnd"/>
                  <w:r>
                    <w:t xml:space="preserve"> = window-&gt;</w:t>
                  </w:r>
                  <w:proofErr w:type="spellStart"/>
                  <w:r>
                    <w:t>find_child</w:t>
                  </w:r>
                  <w:proofErr w:type="spellEnd"/>
                  <w:r>
                    <w:t>&lt;</w:t>
                  </w:r>
                  <w:proofErr w:type="spellStart"/>
                  <w:proofErr w:type="gramStart"/>
                  <w:r>
                    <w:t>egt</w:t>
                  </w:r>
                  <w:proofErr w:type="spellEnd"/>
                  <w:r>
                    <w:t>::</w:t>
                  </w:r>
                  <w:proofErr w:type="spellStart"/>
                  <w:proofErr w:type="gramEnd"/>
                  <w:r>
                    <w:t>ImageButton</w:t>
                  </w:r>
                  <w:proofErr w:type="spellEnd"/>
                  <w:r>
                    <w:t>&gt;("</w:t>
                  </w:r>
                  <w:proofErr w:type="spellStart"/>
                  <w:r>
                    <w:t>Withdrawal_button</w:t>
                  </w:r>
                  <w:proofErr w:type="spellEnd"/>
                  <w:r>
                    <w:t>");</w:t>
                  </w:r>
                </w:p>
              </w:txbxContent>
            </v:textbox>
            <w10:wrap type="square"/>
          </v:shape>
        </w:pict>
      </w:r>
      <w:r w:rsidR="00227EF4" w:rsidRPr="00227EF4">
        <w:rPr>
          <w:b/>
          <w:iCs/>
          <w:color w:val="FF0000"/>
          <w:sz w:val="24"/>
        </w:rPr>
        <w:t xml:space="preserve">                     </w:t>
      </w:r>
    </w:p>
    <w:p w14:paraId="12B4899A" w14:textId="77777777" w:rsidR="00227EF4" w:rsidRPr="00227EF4" w:rsidRDefault="00227EF4" w:rsidP="00227EF4">
      <w:pPr>
        <w:rPr>
          <w:rFonts w:cstheme="minorHAnsi"/>
          <w:color w:val="222222"/>
          <w:shd w:val="clear" w:color="auto" w:fill="FFFFFF"/>
        </w:rPr>
      </w:pPr>
      <w:r w:rsidRPr="00227EF4">
        <w:rPr>
          <w:rFonts w:cstheme="minorHAnsi"/>
          <w:color w:val="222222"/>
          <w:shd w:val="clear" w:color="auto" w:fill="FFFFFF"/>
        </w:rPr>
        <w:t xml:space="preserve">              </w:t>
      </w:r>
    </w:p>
    <w:p w14:paraId="330FA0CD" w14:textId="77777777" w:rsidR="00227EF4" w:rsidRPr="00227EF4" w:rsidRDefault="00227EF4" w:rsidP="00227EF4">
      <w:pPr>
        <w:rPr>
          <w:rFonts w:cstheme="minorHAnsi"/>
          <w:color w:val="222222"/>
          <w:shd w:val="clear" w:color="auto" w:fill="FFFFFF"/>
        </w:rPr>
      </w:pPr>
    </w:p>
    <w:p w14:paraId="7998B9BA" w14:textId="77777777" w:rsidR="00227EF4" w:rsidRPr="00227EF4" w:rsidRDefault="00227EF4" w:rsidP="00227EF4">
      <w:pPr>
        <w:rPr>
          <w:rFonts w:cstheme="minorHAnsi"/>
          <w:color w:val="222222"/>
          <w:shd w:val="clear" w:color="auto" w:fill="FFFFFF"/>
        </w:rPr>
      </w:pPr>
    </w:p>
    <w:p w14:paraId="731A0BEE" w14:textId="77777777" w:rsidR="00227EF4" w:rsidRPr="00227EF4" w:rsidRDefault="00227EF4" w:rsidP="00227EF4">
      <w:pPr>
        <w:rPr>
          <w:rFonts w:cstheme="minorHAnsi"/>
          <w:color w:val="222222"/>
          <w:shd w:val="clear" w:color="auto" w:fill="FFFFFF"/>
        </w:rPr>
      </w:pPr>
    </w:p>
    <w:p w14:paraId="71D65B5E" w14:textId="77777777" w:rsidR="00257BDE" w:rsidRDefault="00227EF4" w:rsidP="00257BDE">
      <w:pPr>
        <w:pStyle w:val="ListParagraph"/>
        <w:rPr>
          <w:rFonts w:cstheme="minorHAnsi"/>
          <w:color w:val="222222"/>
          <w:shd w:val="clear" w:color="auto" w:fill="FFFFFF"/>
        </w:rPr>
      </w:pPr>
      <w:r w:rsidRPr="00227EF4">
        <w:rPr>
          <w:rFonts w:cstheme="minorHAnsi"/>
          <w:color w:val="222222"/>
          <w:shd w:val="clear" w:color="auto" w:fill="FFFFFF"/>
        </w:rPr>
        <w:t xml:space="preserve">In the provided code snippet, buttons are defined using auto keyword and </w:t>
      </w:r>
      <w:proofErr w:type="spellStart"/>
      <w:r w:rsidRPr="00227EF4">
        <w:rPr>
          <w:rFonts w:cstheme="minorHAnsi"/>
          <w:color w:val="222222"/>
          <w:shd w:val="clear" w:color="auto" w:fill="FFFFFF"/>
        </w:rPr>
        <w:t>find_child</w:t>
      </w:r>
      <w:proofErr w:type="spellEnd"/>
      <w:r w:rsidRPr="00227EF4">
        <w:rPr>
          <w:rFonts w:cstheme="minorHAnsi"/>
          <w:color w:val="222222"/>
          <w:shd w:val="clear" w:color="auto" w:fill="FFFFFF"/>
        </w:rPr>
        <w:t xml:space="preserve"> method.</w:t>
      </w:r>
    </w:p>
    <w:p w14:paraId="7FED1B2E" w14:textId="5A8CF4FA" w:rsidR="00227EF4" w:rsidRDefault="00227EF4" w:rsidP="00257BDE">
      <w:pPr>
        <w:pStyle w:val="ListParagraph"/>
        <w:rPr>
          <w:b/>
          <w:iCs/>
        </w:rPr>
      </w:pPr>
      <w:r w:rsidRPr="00227EF4">
        <w:rPr>
          <w:rFonts w:cstheme="minorHAnsi"/>
          <w:color w:val="222222"/>
          <w:shd w:val="clear" w:color="auto" w:fill="FFFFFF"/>
        </w:rPr>
        <w:br/>
      </w:r>
      <w:r w:rsidRPr="00257BDE">
        <w:rPr>
          <w:bCs/>
          <w:iCs/>
          <w:color w:val="FF0000"/>
        </w:rPr>
        <w:t>Step 3:</w:t>
      </w:r>
      <w:r w:rsidRPr="00227EF4">
        <w:rPr>
          <w:b/>
          <w:iCs/>
          <w:color w:val="FF0000"/>
        </w:rPr>
        <w:t xml:space="preserve"> </w:t>
      </w:r>
      <w:r w:rsidRPr="00920085">
        <w:t xml:space="preserve">Inspect the lambda function associated with the </w:t>
      </w:r>
      <w:proofErr w:type="spellStart"/>
      <w:r w:rsidRPr="00227EF4">
        <w:rPr>
          <w:b/>
          <w:iCs/>
        </w:rPr>
        <w:t>Enter_button</w:t>
      </w:r>
      <w:proofErr w:type="spellEnd"/>
      <w:r w:rsidRPr="00920085">
        <w:t xml:space="preserve"> </w:t>
      </w:r>
      <w:r w:rsidR="00257BDE">
        <w:t xml:space="preserve">button </w:t>
      </w:r>
      <w:r w:rsidRPr="00920085">
        <w:t xml:space="preserve">to manage screen transitions when clicked. This involves hiding all the screens except </w:t>
      </w:r>
      <w:proofErr w:type="spellStart"/>
      <w:r w:rsidRPr="00227EF4">
        <w:rPr>
          <w:b/>
          <w:iCs/>
        </w:rPr>
        <w:t>Transaction_screen</w:t>
      </w:r>
      <w:proofErr w:type="spellEnd"/>
      <w:r w:rsidRPr="00227EF4">
        <w:rPr>
          <w:b/>
          <w:iCs/>
        </w:rPr>
        <w:t>.</w:t>
      </w:r>
    </w:p>
    <w:p w14:paraId="30850D65" w14:textId="77777777" w:rsidR="00144B79" w:rsidRDefault="00144B79" w:rsidP="00227EF4">
      <w:pPr>
        <w:keepNext/>
        <w:keepLines/>
        <w:spacing w:before="160" w:after="120"/>
        <w:ind w:left="720"/>
        <w:outlineLvl w:val="3"/>
        <w:rPr>
          <w:b/>
          <w:iCs/>
          <w:sz w:val="24"/>
        </w:rPr>
      </w:pPr>
    </w:p>
    <w:p w14:paraId="4B51A839" w14:textId="5506B0DD" w:rsidR="00D6167E" w:rsidRPr="00227EF4" w:rsidRDefault="00ED4C55" w:rsidP="00D6167E">
      <w:pPr>
        <w:pStyle w:val="info"/>
      </w:pPr>
      <w:r>
        <w:rPr>
          <w:noProof/>
        </w:rPr>
        <w:pict w14:anchorId="3BF52BD6">
          <v:shape id="_x0000_s2085" type="#_x0000_t202" style="position:absolute;left:0;text-align:left;margin-left:63.2pt;margin-top:88.05pt;width:470.9pt;height:193.75pt;z-index:251658271;visibility:visible;mso-wrap-distance-top:3.6pt;mso-wrap-distance-bottom:3.6pt;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">
            <v:textbox style="mso-next-textbox:#_x0000_s2085">
              <w:txbxContent>
                <w:p w14:paraId="696BB142" w14:textId="77777777" w:rsidR="00490E25" w:rsidRPr="001E231E" w:rsidRDefault="00490E25" w:rsidP="00227EF4">
                  <w:pPr>
                    <w:rPr>
                      <w:rFonts w:cstheme="minorHAnsi"/>
                      <w:b/>
                      <w:bCs/>
                      <w:color w:val="222222"/>
                      <w:sz w:val="21"/>
                      <w:szCs w:val="21"/>
                      <w:shd w:val="clear" w:color="auto" w:fill="FFFFFF"/>
                    </w:rPr>
                  </w:pPr>
                  <w:r w:rsidRPr="001E231E">
                    <w:rPr>
                      <w:rFonts w:cstheme="minorHAnsi"/>
                      <w:b/>
                      <w:bCs/>
                      <w:color w:val="222222"/>
                      <w:sz w:val="21"/>
                      <w:szCs w:val="21"/>
                      <w:shd w:val="clear" w:color="auto" w:fill="FFFFFF"/>
                    </w:rPr>
                    <w:t>//</w:t>
                  </w:r>
                  <w:r>
                    <w:rPr>
                      <w:rFonts w:cstheme="minorHAnsi"/>
                      <w:b/>
                      <w:bCs/>
                      <w:color w:val="222222"/>
                      <w:sz w:val="21"/>
                      <w:szCs w:val="21"/>
                      <w:shd w:val="clear" w:color="auto" w:fill="FFFFFF"/>
                    </w:rPr>
                    <w:t xml:space="preserve"> </w:t>
                  </w:r>
                  <w:proofErr w:type="spellStart"/>
                  <w:r w:rsidRPr="001E231E">
                    <w:rPr>
                      <w:rFonts w:cstheme="minorHAnsi"/>
                      <w:b/>
                      <w:bCs/>
                      <w:color w:val="222222"/>
                      <w:sz w:val="21"/>
                      <w:szCs w:val="21"/>
                      <w:shd w:val="clear" w:color="auto" w:fill="FFFFFF"/>
                    </w:rPr>
                    <w:t>On_click</w:t>
                  </w:r>
                  <w:proofErr w:type="spellEnd"/>
                  <w:r w:rsidRPr="001E231E">
                    <w:rPr>
                      <w:rFonts w:cstheme="minorHAnsi"/>
                      <w:b/>
                      <w:bCs/>
                      <w:color w:val="222222"/>
                      <w:sz w:val="21"/>
                      <w:szCs w:val="21"/>
                      <w:shd w:val="clear" w:color="auto" w:fill="FFFFFF"/>
                    </w:rPr>
                    <w:t xml:space="preserve"> Events</w:t>
                  </w:r>
                </w:p>
                <w:p w14:paraId="637C1CA6" w14:textId="77777777" w:rsidR="00490E25" w:rsidRPr="00CE4289" w:rsidRDefault="00490E25" w:rsidP="00227EF4">
                  <w:pPr>
                    <w:rPr>
                      <w:rFonts w:cstheme="minorHAnsi"/>
                      <w:b/>
                      <w:bCs/>
                      <w:color w:val="222222"/>
                      <w:sz w:val="21"/>
                      <w:szCs w:val="21"/>
                      <w:shd w:val="clear" w:color="auto" w:fill="FFFFFF"/>
                    </w:rPr>
                  </w:pPr>
                  <w:r w:rsidRPr="00CE4289">
                    <w:rPr>
                      <w:rFonts w:cstheme="minorHAnsi"/>
                      <w:b/>
                      <w:bCs/>
                      <w:color w:val="222222"/>
                      <w:sz w:val="21"/>
                      <w:szCs w:val="21"/>
                      <w:shd w:val="clear" w:color="auto" w:fill="FFFFFF"/>
                    </w:rPr>
                    <w:t xml:space="preserve">// Handles </w:t>
                  </w:r>
                  <w:proofErr w:type="spellStart"/>
                  <w:r w:rsidRPr="00CE4289">
                    <w:rPr>
                      <w:rFonts w:cstheme="minorHAnsi"/>
                      <w:b/>
                      <w:bCs/>
                      <w:color w:val="222222"/>
                      <w:sz w:val="21"/>
                      <w:szCs w:val="21"/>
                      <w:shd w:val="clear" w:color="auto" w:fill="FFFFFF"/>
                    </w:rPr>
                    <w:t>Enter_button</w:t>
                  </w:r>
                  <w:proofErr w:type="spellEnd"/>
                  <w:r w:rsidRPr="00CE4289">
                    <w:rPr>
                      <w:rFonts w:cstheme="minorHAnsi"/>
                      <w:b/>
                      <w:bCs/>
                      <w:color w:val="222222"/>
                      <w:sz w:val="21"/>
                      <w:szCs w:val="21"/>
                      <w:shd w:val="clear" w:color="auto" w:fill="FFFFFF"/>
                    </w:rPr>
                    <w:t xml:space="preserve"> click to hide all screens except for </w:t>
                  </w:r>
                  <w:proofErr w:type="spellStart"/>
                  <w:r w:rsidRPr="00CE4289">
                    <w:rPr>
                      <w:rFonts w:cstheme="minorHAnsi"/>
                      <w:b/>
                      <w:bCs/>
                      <w:color w:val="222222"/>
                      <w:sz w:val="21"/>
                      <w:szCs w:val="21"/>
                      <w:shd w:val="clear" w:color="auto" w:fill="FFFFFF"/>
                    </w:rPr>
                    <w:t>Transaction_screen</w:t>
                  </w:r>
                  <w:proofErr w:type="spellEnd"/>
                  <w:r w:rsidRPr="00CE4289">
                    <w:rPr>
                      <w:rFonts w:cstheme="minorHAnsi"/>
                      <w:b/>
                      <w:bCs/>
                      <w:color w:val="222222"/>
                      <w:sz w:val="21"/>
                      <w:szCs w:val="21"/>
                      <w:shd w:val="clear" w:color="auto" w:fill="FFFFFF"/>
                    </w:rPr>
                    <w:t>.</w:t>
                  </w:r>
                </w:p>
                <w:p w14:paraId="2B63E6D2" w14:textId="77777777" w:rsidR="00490E25" w:rsidRPr="006E2BA2" w:rsidRDefault="00490E25" w:rsidP="00227EF4">
                  <w:pPr>
                    <w:pStyle w:val="ListParagraph"/>
                    <w:ind w:left="1440"/>
                    <w:rPr>
                      <w:rFonts w:cstheme="minorHAnsi"/>
                      <w:color w:val="222222"/>
                      <w:sz w:val="21"/>
                      <w:szCs w:val="21"/>
                      <w:shd w:val="clear" w:color="auto" w:fill="FFFFFF"/>
                    </w:rPr>
                  </w:pPr>
                  <w:proofErr w:type="spellStart"/>
                  <w:r w:rsidRPr="006E2BA2">
                    <w:rPr>
                      <w:rFonts w:cstheme="minorHAnsi"/>
                      <w:color w:val="222222"/>
                      <w:sz w:val="21"/>
                      <w:szCs w:val="21"/>
                      <w:shd w:val="clear" w:color="auto" w:fill="FFFFFF"/>
                    </w:rPr>
                    <w:t>Enter_button</w:t>
                  </w:r>
                  <w:proofErr w:type="spellEnd"/>
                  <w:r w:rsidRPr="006E2BA2">
                    <w:rPr>
                      <w:rFonts w:cstheme="minorHAnsi"/>
                      <w:color w:val="222222"/>
                      <w:sz w:val="21"/>
                      <w:szCs w:val="21"/>
                      <w:shd w:val="clear" w:color="auto" w:fill="FFFFFF"/>
                    </w:rPr>
                    <w:t>-&gt;</w:t>
                  </w:r>
                  <w:proofErr w:type="spellStart"/>
                  <w:r w:rsidRPr="006E2BA2">
                    <w:rPr>
                      <w:rFonts w:cstheme="minorHAnsi"/>
                      <w:color w:val="222222"/>
                      <w:sz w:val="21"/>
                      <w:szCs w:val="21"/>
                      <w:shd w:val="clear" w:color="auto" w:fill="FFFFFF"/>
                    </w:rPr>
                    <w:t>on_</w:t>
                  </w:r>
                  <w:proofErr w:type="gramStart"/>
                  <w:r w:rsidRPr="006E2BA2">
                    <w:rPr>
                      <w:rFonts w:cstheme="minorHAnsi"/>
                      <w:color w:val="222222"/>
                      <w:sz w:val="21"/>
                      <w:szCs w:val="21"/>
                      <w:shd w:val="clear" w:color="auto" w:fill="FFFFFF"/>
                    </w:rPr>
                    <w:t>click</w:t>
                  </w:r>
                  <w:proofErr w:type="spellEnd"/>
                  <w:r w:rsidRPr="006E2BA2">
                    <w:rPr>
                      <w:rFonts w:cstheme="minorHAnsi"/>
                      <w:color w:val="222222"/>
                      <w:sz w:val="21"/>
                      <w:szCs w:val="21"/>
                      <w:shd w:val="clear" w:color="auto" w:fill="FFFFFF"/>
                    </w:rPr>
                    <w:t>(</w:t>
                  </w:r>
                  <w:proofErr w:type="gramEnd"/>
                  <w:r w:rsidRPr="006E2BA2">
                    <w:rPr>
                      <w:rFonts w:cstheme="minorHAnsi"/>
                      <w:color w:val="222222"/>
                      <w:sz w:val="21"/>
                      <w:szCs w:val="21"/>
                      <w:shd w:val="clear" w:color="auto" w:fill="FFFFFF"/>
                    </w:rPr>
                    <w:t>[&amp;</w:t>
                  </w:r>
                  <w:proofErr w:type="spellStart"/>
                  <w:r w:rsidRPr="006E2BA2">
                    <w:rPr>
                      <w:rFonts w:cstheme="minorHAnsi"/>
                      <w:color w:val="222222"/>
                      <w:sz w:val="21"/>
                      <w:szCs w:val="21"/>
                      <w:shd w:val="clear" w:color="auto" w:fill="FFFFFF"/>
                    </w:rPr>
                    <w:t>main_screen</w:t>
                  </w:r>
                  <w:proofErr w:type="spellEnd"/>
                  <w:r w:rsidRPr="006E2BA2">
                    <w:rPr>
                      <w:rFonts w:cstheme="minorHAnsi"/>
                      <w:color w:val="222222"/>
                      <w:sz w:val="21"/>
                      <w:szCs w:val="21"/>
                      <w:shd w:val="clear" w:color="auto" w:fill="FFFFFF"/>
                    </w:rPr>
                    <w:t>, &amp;</w:t>
                  </w:r>
                  <w:proofErr w:type="spellStart"/>
                  <w:r w:rsidRPr="006E2BA2">
                    <w:rPr>
                      <w:rFonts w:cstheme="minorHAnsi"/>
                      <w:color w:val="222222"/>
                      <w:sz w:val="21"/>
                      <w:szCs w:val="21"/>
                      <w:shd w:val="clear" w:color="auto" w:fill="FFFFFF"/>
                    </w:rPr>
                    <w:t>Transaction_screen</w:t>
                  </w:r>
                  <w:proofErr w:type="spellEnd"/>
                  <w:r w:rsidRPr="006E2BA2">
                    <w:rPr>
                      <w:rFonts w:cstheme="minorHAnsi"/>
                      <w:color w:val="222222"/>
                      <w:sz w:val="21"/>
                      <w:szCs w:val="21"/>
                      <w:shd w:val="clear" w:color="auto" w:fill="FFFFFF"/>
                    </w:rPr>
                    <w:t>, &amp;</w:t>
                  </w:r>
                  <w:proofErr w:type="spellStart"/>
                  <w:r w:rsidRPr="006E2BA2">
                    <w:rPr>
                      <w:rFonts w:cstheme="minorHAnsi"/>
                      <w:color w:val="222222"/>
                      <w:sz w:val="21"/>
                      <w:szCs w:val="21"/>
                      <w:shd w:val="clear" w:color="auto" w:fill="FFFFFF"/>
                    </w:rPr>
                    <w:t>keypad_screen</w:t>
                  </w:r>
                  <w:proofErr w:type="spellEnd"/>
                  <w:r w:rsidRPr="006E2BA2">
                    <w:rPr>
                      <w:rFonts w:cstheme="minorHAnsi"/>
                      <w:color w:val="222222"/>
                      <w:sz w:val="21"/>
                      <w:szCs w:val="21"/>
                      <w:shd w:val="clear" w:color="auto" w:fill="FFFFFF"/>
                    </w:rPr>
                    <w:t>, &amp;</w:t>
                  </w:r>
                  <w:proofErr w:type="spellStart"/>
                  <w:r w:rsidRPr="006E2BA2">
                    <w:rPr>
                      <w:rFonts w:cstheme="minorHAnsi"/>
                      <w:color w:val="222222"/>
                      <w:sz w:val="21"/>
                      <w:szCs w:val="21"/>
                      <w:shd w:val="clear" w:color="auto" w:fill="FFFFFF"/>
                    </w:rPr>
                    <w:t>slider_screen</w:t>
                  </w:r>
                  <w:proofErr w:type="spellEnd"/>
                  <w:r w:rsidRPr="006E2BA2">
                    <w:rPr>
                      <w:rFonts w:cstheme="minorHAnsi"/>
                      <w:color w:val="222222"/>
                      <w:sz w:val="21"/>
                      <w:szCs w:val="21"/>
                      <w:shd w:val="clear" w:color="auto" w:fill="FFFFFF"/>
                    </w:rPr>
                    <w:t>, &amp;</w:t>
                  </w:r>
                  <w:proofErr w:type="spellStart"/>
                  <w:r w:rsidRPr="006E2BA2">
                    <w:rPr>
                      <w:rFonts w:cstheme="minorHAnsi"/>
                      <w:color w:val="222222"/>
                      <w:sz w:val="21"/>
                      <w:szCs w:val="21"/>
                      <w:shd w:val="clear" w:color="auto" w:fill="FFFFFF"/>
                    </w:rPr>
                    <w:t>incorrect_pin_screen</w:t>
                  </w:r>
                  <w:proofErr w:type="spellEnd"/>
                  <w:r w:rsidRPr="006E2BA2">
                    <w:rPr>
                      <w:rFonts w:cstheme="minorHAnsi"/>
                      <w:color w:val="222222"/>
                      <w:sz w:val="21"/>
                      <w:szCs w:val="21"/>
                      <w:shd w:val="clear" w:color="auto" w:fill="FFFFFF"/>
                    </w:rPr>
                    <w:t>, &amp;</w:t>
                  </w:r>
                  <w:proofErr w:type="spellStart"/>
                  <w:r w:rsidRPr="006E2BA2">
                    <w:rPr>
                      <w:rFonts w:cstheme="minorHAnsi"/>
                      <w:color w:val="222222"/>
                      <w:sz w:val="21"/>
                      <w:szCs w:val="21"/>
                      <w:shd w:val="clear" w:color="auto" w:fill="FFFFFF"/>
                    </w:rPr>
                    <w:t>Thank_you_screen</w:t>
                  </w:r>
                  <w:proofErr w:type="spellEnd"/>
                  <w:r w:rsidRPr="006E2BA2">
                    <w:rPr>
                      <w:rFonts w:cstheme="minorHAnsi"/>
                      <w:color w:val="222222"/>
                      <w:sz w:val="21"/>
                      <w:szCs w:val="21"/>
                      <w:shd w:val="clear" w:color="auto" w:fill="FFFFFF"/>
                    </w:rPr>
                    <w:t>](</w:t>
                  </w:r>
                  <w:proofErr w:type="spellStart"/>
                  <w:r w:rsidRPr="006E2BA2">
                    <w:rPr>
                      <w:rFonts w:cstheme="minorHAnsi"/>
                      <w:color w:val="222222"/>
                      <w:sz w:val="21"/>
                      <w:szCs w:val="21"/>
                      <w:shd w:val="clear" w:color="auto" w:fill="FFFFFF"/>
                    </w:rPr>
                    <w:t>egt</w:t>
                  </w:r>
                  <w:proofErr w:type="spellEnd"/>
                  <w:r w:rsidRPr="006E2BA2">
                    <w:rPr>
                      <w:rFonts w:cstheme="minorHAnsi"/>
                      <w:color w:val="222222"/>
                      <w:sz w:val="21"/>
                      <w:szCs w:val="21"/>
                      <w:shd w:val="clear" w:color="auto" w:fill="FFFFFF"/>
                    </w:rPr>
                    <w:t>::Event &amp;) {</w:t>
                  </w:r>
                </w:p>
                <w:p w14:paraId="329AC9F3" w14:textId="77777777" w:rsidR="00490E25" w:rsidRPr="006E2BA2" w:rsidRDefault="00490E25" w:rsidP="00227EF4">
                  <w:pPr>
                    <w:pStyle w:val="ListParagraph"/>
                    <w:ind w:left="1440"/>
                    <w:rPr>
                      <w:rFonts w:cstheme="minorHAnsi"/>
                      <w:color w:val="222222"/>
                      <w:sz w:val="21"/>
                      <w:szCs w:val="21"/>
                      <w:shd w:val="clear" w:color="auto" w:fill="FFFFFF"/>
                    </w:rPr>
                  </w:pPr>
                  <w:proofErr w:type="spellStart"/>
                  <w:r w:rsidRPr="006E2BA2">
                    <w:rPr>
                      <w:rFonts w:cstheme="minorHAnsi"/>
                      <w:color w:val="222222"/>
                      <w:sz w:val="21"/>
                      <w:szCs w:val="21"/>
                      <w:shd w:val="clear" w:color="auto" w:fill="FFFFFF"/>
                    </w:rPr>
                    <w:t>main_screen</w:t>
                  </w:r>
                  <w:proofErr w:type="spellEnd"/>
                  <w:r w:rsidRPr="006E2BA2">
                    <w:rPr>
                      <w:rFonts w:cstheme="minorHAnsi"/>
                      <w:color w:val="222222"/>
                      <w:sz w:val="21"/>
                      <w:szCs w:val="21"/>
                      <w:shd w:val="clear" w:color="auto" w:fill="FFFFFF"/>
                    </w:rPr>
                    <w:t>-&gt;</w:t>
                  </w:r>
                  <w:proofErr w:type="gramStart"/>
                  <w:r w:rsidRPr="006E2BA2">
                    <w:rPr>
                      <w:rFonts w:cstheme="minorHAnsi"/>
                      <w:color w:val="222222"/>
                      <w:sz w:val="21"/>
                      <w:szCs w:val="21"/>
                      <w:shd w:val="clear" w:color="auto" w:fill="FFFFFF"/>
                    </w:rPr>
                    <w:t>hide(</w:t>
                  </w:r>
                  <w:proofErr w:type="gramEnd"/>
                  <w:r w:rsidRPr="006E2BA2">
                    <w:rPr>
                      <w:rFonts w:cstheme="minorHAnsi"/>
                      <w:color w:val="222222"/>
                      <w:sz w:val="21"/>
                      <w:szCs w:val="21"/>
                      <w:shd w:val="clear" w:color="auto" w:fill="FFFFFF"/>
                    </w:rPr>
                    <w:t>);</w:t>
                  </w:r>
                </w:p>
                <w:p w14:paraId="774249F0" w14:textId="77777777" w:rsidR="00490E25" w:rsidRPr="000A0A66" w:rsidRDefault="00490E25" w:rsidP="00227EF4">
                  <w:pPr>
                    <w:pStyle w:val="ListParagraph"/>
                    <w:ind w:left="1440"/>
                    <w:rPr>
                      <w:rFonts w:cstheme="minorHAnsi"/>
                      <w:b/>
                      <w:bCs/>
                      <w:color w:val="222222"/>
                      <w:sz w:val="21"/>
                      <w:szCs w:val="21"/>
                      <w:shd w:val="clear" w:color="auto" w:fill="FFFFFF"/>
                    </w:rPr>
                  </w:pPr>
                  <w:proofErr w:type="spellStart"/>
                  <w:r w:rsidRPr="000A0A66">
                    <w:rPr>
                      <w:rFonts w:cstheme="minorHAnsi"/>
                      <w:b/>
                      <w:bCs/>
                      <w:color w:val="222222"/>
                      <w:sz w:val="21"/>
                      <w:szCs w:val="21"/>
                      <w:shd w:val="clear" w:color="auto" w:fill="FFFFFF"/>
                    </w:rPr>
                    <w:t>Transaction_screen</w:t>
                  </w:r>
                  <w:proofErr w:type="spellEnd"/>
                  <w:r w:rsidRPr="000A0A66">
                    <w:rPr>
                      <w:rFonts w:cstheme="minorHAnsi"/>
                      <w:b/>
                      <w:bCs/>
                      <w:color w:val="222222"/>
                      <w:sz w:val="21"/>
                      <w:szCs w:val="21"/>
                      <w:shd w:val="clear" w:color="auto" w:fill="FFFFFF"/>
                    </w:rPr>
                    <w:t>-&gt;</w:t>
                  </w:r>
                  <w:proofErr w:type="gramStart"/>
                  <w:r w:rsidRPr="000A0A66">
                    <w:rPr>
                      <w:rFonts w:cstheme="minorHAnsi"/>
                      <w:b/>
                      <w:bCs/>
                      <w:color w:val="222222"/>
                      <w:sz w:val="21"/>
                      <w:szCs w:val="21"/>
                      <w:shd w:val="clear" w:color="auto" w:fill="FFFFFF"/>
                    </w:rPr>
                    <w:t>show(</w:t>
                  </w:r>
                  <w:proofErr w:type="gramEnd"/>
                  <w:r w:rsidRPr="000A0A66">
                    <w:rPr>
                      <w:rFonts w:cstheme="minorHAnsi"/>
                      <w:b/>
                      <w:bCs/>
                      <w:color w:val="222222"/>
                      <w:sz w:val="21"/>
                      <w:szCs w:val="21"/>
                      <w:shd w:val="clear" w:color="auto" w:fill="FFFFFF"/>
                    </w:rPr>
                    <w:t>);</w:t>
                  </w:r>
                </w:p>
                <w:p w14:paraId="451B7426" w14:textId="77777777" w:rsidR="00490E25" w:rsidRPr="006E2BA2" w:rsidRDefault="00490E25" w:rsidP="00227EF4">
                  <w:pPr>
                    <w:pStyle w:val="ListParagraph"/>
                    <w:ind w:left="1440"/>
                    <w:rPr>
                      <w:rFonts w:cstheme="minorHAnsi"/>
                      <w:color w:val="222222"/>
                      <w:sz w:val="21"/>
                      <w:szCs w:val="21"/>
                      <w:shd w:val="clear" w:color="auto" w:fill="FFFFFF"/>
                    </w:rPr>
                  </w:pPr>
                  <w:proofErr w:type="spellStart"/>
                  <w:r w:rsidRPr="006E2BA2">
                    <w:rPr>
                      <w:rFonts w:cstheme="minorHAnsi"/>
                      <w:color w:val="222222"/>
                      <w:sz w:val="21"/>
                      <w:szCs w:val="21"/>
                      <w:shd w:val="clear" w:color="auto" w:fill="FFFFFF"/>
                    </w:rPr>
                    <w:t>keypad_screen</w:t>
                  </w:r>
                  <w:proofErr w:type="spellEnd"/>
                  <w:r w:rsidRPr="006E2BA2">
                    <w:rPr>
                      <w:rFonts w:cstheme="minorHAnsi"/>
                      <w:color w:val="222222"/>
                      <w:sz w:val="21"/>
                      <w:szCs w:val="21"/>
                      <w:shd w:val="clear" w:color="auto" w:fill="FFFFFF"/>
                    </w:rPr>
                    <w:t>-&gt;</w:t>
                  </w:r>
                  <w:proofErr w:type="gramStart"/>
                  <w:r w:rsidRPr="006E2BA2">
                    <w:rPr>
                      <w:rFonts w:cstheme="minorHAnsi"/>
                      <w:color w:val="222222"/>
                      <w:sz w:val="21"/>
                      <w:szCs w:val="21"/>
                      <w:shd w:val="clear" w:color="auto" w:fill="FFFFFF"/>
                    </w:rPr>
                    <w:t>hide(</w:t>
                  </w:r>
                  <w:proofErr w:type="gramEnd"/>
                  <w:r w:rsidRPr="006E2BA2">
                    <w:rPr>
                      <w:rFonts w:cstheme="minorHAnsi"/>
                      <w:color w:val="222222"/>
                      <w:sz w:val="21"/>
                      <w:szCs w:val="21"/>
                      <w:shd w:val="clear" w:color="auto" w:fill="FFFFFF"/>
                    </w:rPr>
                    <w:t>);</w:t>
                  </w:r>
                </w:p>
                <w:p w14:paraId="4943A84D" w14:textId="77777777" w:rsidR="00490E25" w:rsidRPr="006E2BA2" w:rsidRDefault="00490E25" w:rsidP="00227EF4">
                  <w:pPr>
                    <w:pStyle w:val="ListParagraph"/>
                    <w:ind w:left="1440"/>
                    <w:rPr>
                      <w:rFonts w:cstheme="minorHAnsi"/>
                      <w:color w:val="222222"/>
                      <w:sz w:val="21"/>
                      <w:szCs w:val="21"/>
                      <w:shd w:val="clear" w:color="auto" w:fill="FFFFFF"/>
                    </w:rPr>
                  </w:pPr>
                  <w:proofErr w:type="spellStart"/>
                  <w:r w:rsidRPr="006E2BA2">
                    <w:rPr>
                      <w:rFonts w:cstheme="minorHAnsi"/>
                      <w:color w:val="222222"/>
                      <w:sz w:val="21"/>
                      <w:szCs w:val="21"/>
                      <w:shd w:val="clear" w:color="auto" w:fill="FFFFFF"/>
                    </w:rPr>
                    <w:t>slider_screen</w:t>
                  </w:r>
                  <w:proofErr w:type="spellEnd"/>
                  <w:r w:rsidRPr="006E2BA2">
                    <w:rPr>
                      <w:rFonts w:cstheme="minorHAnsi"/>
                      <w:color w:val="222222"/>
                      <w:sz w:val="21"/>
                      <w:szCs w:val="21"/>
                      <w:shd w:val="clear" w:color="auto" w:fill="FFFFFF"/>
                    </w:rPr>
                    <w:t>-&gt;</w:t>
                  </w:r>
                  <w:proofErr w:type="gramStart"/>
                  <w:r w:rsidRPr="006E2BA2">
                    <w:rPr>
                      <w:rFonts w:cstheme="minorHAnsi"/>
                      <w:color w:val="222222"/>
                      <w:sz w:val="21"/>
                      <w:szCs w:val="21"/>
                      <w:shd w:val="clear" w:color="auto" w:fill="FFFFFF"/>
                    </w:rPr>
                    <w:t>hide(</w:t>
                  </w:r>
                  <w:proofErr w:type="gramEnd"/>
                  <w:r w:rsidRPr="006E2BA2">
                    <w:rPr>
                      <w:rFonts w:cstheme="minorHAnsi"/>
                      <w:color w:val="222222"/>
                      <w:sz w:val="21"/>
                      <w:szCs w:val="21"/>
                      <w:shd w:val="clear" w:color="auto" w:fill="FFFFFF"/>
                    </w:rPr>
                    <w:t>);</w:t>
                  </w:r>
                </w:p>
                <w:p w14:paraId="439C6B4A" w14:textId="77777777" w:rsidR="00490E25" w:rsidRPr="006E2BA2" w:rsidRDefault="00490E25" w:rsidP="00227EF4">
                  <w:pPr>
                    <w:pStyle w:val="ListParagraph"/>
                    <w:ind w:left="1440"/>
                    <w:rPr>
                      <w:rFonts w:cstheme="minorHAnsi"/>
                      <w:color w:val="222222"/>
                      <w:sz w:val="21"/>
                      <w:szCs w:val="21"/>
                      <w:shd w:val="clear" w:color="auto" w:fill="FFFFFF"/>
                    </w:rPr>
                  </w:pPr>
                  <w:proofErr w:type="spellStart"/>
                  <w:r w:rsidRPr="006E2BA2">
                    <w:rPr>
                      <w:rFonts w:cstheme="minorHAnsi"/>
                      <w:color w:val="222222"/>
                      <w:sz w:val="21"/>
                      <w:szCs w:val="21"/>
                      <w:shd w:val="clear" w:color="auto" w:fill="FFFFFF"/>
                    </w:rPr>
                    <w:t>incorrect_pin_screen</w:t>
                  </w:r>
                  <w:proofErr w:type="spellEnd"/>
                  <w:r w:rsidRPr="006E2BA2">
                    <w:rPr>
                      <w:rFonts w:cstheme="minorHAnsi"/>
                      <w:color w:val="222222"/>
                      <w:sz w:val="21"/>
                      <w:szCs w:val="21"/>
                      <w:shd w:val="clear" w:color="auto" w:fill="FFFFFF"/>
                    </w:rPr>
                    <w:t>-&gt;</w:t>
                  </w:r>
                  <w:proofErr w:type="gramStart"/>
                  <w:r w:rsidRPr="006E2BA2">
                    <w:rPr>
                      <w:rFonts w:cstheme="minorHAnsi"/>
                      <w:color w:val="222222"/>
                      <w:sz w:val="21"/>
                      <w:szCs w:val="21"/>
                      <w:shd w:val="clear" w:color="auto" w:fill="FFFFFF"/>
                    </w:rPr>
                    <w:t>hide(</w:t>
                  </w:r>
                  <w:proofErr w:type="gramEnd"/>
                  <w:r w:rsidRPr="006E2BA2">
                    <w:rPr>
                      <w:rFonts w:cstheme="minorHAnsi"/>
                      <w:color w:val="222222"/>
                      <w:sz w:val="21"/>
                      <w:szCs w:val="21"/>
                      <w:shd w:val="clear" w:color="auto" w:fill="FFFFFF"/>
                    </w:rPr>
                    <w:t>);</w:t>
                  </w:r>
                </w:p>
                <w:p w14:paraId="62CCBD23" w14:textId="77777777" w:rsidR="00490E25" w:rsidRPr="006E2BA2" w:rsidRDefault="00490E25" w:rsidP="00227EF4">
                  <w:pPr>
                    <w:pStyle w:val="ListParagraph"/>
                    <w:ind w:left="1440"/>
                    <w:rPr>
                      <w:rFonts w:cstheme="minorHAnsi"/>
                      <w:color w:val="222222"/>
                      <w:sz w:val="21"/>
                      <w:szCs w:val="21"/>
                      <w:shd w:val="clear" w:color="auto" w:fill="FFFFFF"/>
                    </w:rPr>
                  </w:pPr>
                  <w:proofErr w:type="spellStart"/>
                  <w:r w:rsidRPr="006E2BA2">
                    <w:rPr>
                      <w:rFonts w:cstheme="minorHAnsi"/>
                      <w:color w:val="222222"/>
                      <w:sz w:val="21"/>
                      <w:szCs w:val="21"/>
                      <w:shd w:val="clear" w:color="auto" w:fill="FFFFFF"/>
                    </w:rPr>
                    <w:t>Thank_you_screen</w:t>
                  </w:r>
                  <w:proofErr w:type="spellEnd"/>
                  <w:r w:rsidRPr="006E2BA2">
                    <w:rPr>
                      <w:rFonts w:cstheme="minorHAnsi"/>
                      <w:color w:val="222222"/>
                      <w:sz w:val="21"/>
                      <w:szCs w:val="21"/>
                      <w:shd w:val="clear" w:color="auto" w:fill="FFFFFF"/>
                    </w:rPr>
                    <w:t>-&gt;</w:t>
                  </w:r>
                  <w:proofErr w:type="gramStart"/>
                  <w:r w:rsidRPr="006E2BA2">
                    <w:rPr>
                      <w:rFonts w:cstheme="minorHAnsi"/>
                      <w:color w:val="222222"/>
                      <w:sz w:val="21"/>
                      <w:szCs w:val="21"/>
                      <w:shd w:val="clear" w:color="auto" w:fill="FFFFFF"/>
                    </w:rPr>
                    <w:t>hide(</w:t>
                  </w:r>
                  <w:proofErr w:type="gramEnd"/>
                  <w:r w:rsidRPr="006E2BA2">
                    <w:rPr>
                      <w:rFonts w:cstheme="minorHAnsi"/>
                      <w:color w:val="222222"/>
                      <w:sz w:val="21"/>
                      <w:szCs w:val="21"/>
                      <w:shd w:val="clear" w:color="auto" w:fill="FFFFFF"/>
                    </w:rPr>
                    <w:t>);</w:t>
                  </w:r>
                </w:p>
                <w:p w14:paraId="6380DDF3" w14:textId="1F115369" w:rsidR="00490E25" w:rsidRPr="006E2BA2" w:rsidRDefault="00490E25" w:rsidP="00227EF4">
                  <w:r w:rsidRPr="006E2BA2">
                    <w:rPr>
                      <w:rFonts w:cstheme="minorHAnsi"/>
                      <w:color w:val="222222"/>
                      <w:sz w:val="21"/>
                      <w:szCs w:val="21"/>
                      <w:shd w:val="clear" w:color="auto" w:fill="FFFFFF"/>
                    </w:rPr>
                    <w:t>});</w:t>
                  </w:r>
                </w:p>
              </w:txbxContent>
            </v:textbox>
            <w10:wrap type="square" anchorx="margin"/>
          </v:shape>
        </w:pict>
      </w:r>
      <w:r w:rsidR="00D6167E" w:rsidRPr="00227EF4">
        <w:rPr>
          <w:b/>
          <w:bCs/>
          <w:noProof/>
        </w:rPr>
        <w:drawing>
          <wp:anchor distT="0" distB="0" distL="114300" distR="114300" simplePos="0" relativeHeight="251658244" behindDoc="0" locked="0" layoutInCell="1" allowOverlap="1" wp14:anchorId="49288E8F" wp14:editId="65D64076">
            <wp:simplePos x="0" y="0"/>
            <wp:positionH relativeFrom="margin">
              <wp:posOffset>208344</wp:posOffset>
            </wp:positionH>
            <wp:positionV relativeFrom="paragraph">
              <wp:posOffset>266451</wp:posOffset>
            </wp:positionV>
            <wp:extent cx="338138" cy="338138"/>
            <wp:effectExtent l="0" t="0" r="5080" b="5080"/>
            <wp:wrapNone/>
            <wp:docPr id="1249726655" name="Picture 3" descr="A blue circle with a black letter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072492" name="Picture 3" descr="A blue circle with a black letter in it&#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38138" cy="338138"/>
                    </a:xfrm>
                    <a:prstGeom prst="rect">
                      <a:avLst/>
                    </a:prstGeom>
                  </pic:spPr>
                </pic:pic>
              </a:graphicData>
            </a:graphic>
            <wp14:sizeRelH relativeFrom="page">
              <wp14:pctWidth>0</wp14:pctWidth>
            </wp14:sizeRelH>
            <wp14:sizeRelV relativeFrom="page">
              <wp14:pctHeight>0</wp14:pctHeight>
            </wp14:sizeRelV>
          </wp:anchor>
        </w:drawing>
      </w:r>
      <w:r w:rsidR="00D6167E">
        <w:t>A lambda function is an anonymous function that can capture variables from its surrounding scope. It allows us to define short functions inline, making the code concise and easier to read.</w:t>
      </w:r>
      <w:ins w:id="31" w:author="Ineyaa N - I41701" w:date="2024-06-14T15:21:00Z">
        <w:r w:rsidR="000A1702">
          <w:t xml:space="preserve"> </w:t>
        </w:r>
      </w:ins>
      <w:r w:rsidR="00D6167E">
        <w:t>The lambda function used here captures several screen objects by reference (indicated by &amp;)</w:t>
      </w:r>
      <w:r w:rsidR="00030267">
        <w:t>.</w:t>
      </w:r>
    </w:p>
    <w:p w14:paraId="4638A54D" w14:textId="3BD8AF06" w:rsidR="00227EF4" w:rsidRPr="00227EF4" w:rsidRDefault="00227EF4" w:rsidP="00227EF4"/>
    <w:p w14:paraId="062A62E7" w14:textId="77777777" w:rsidR="00227EF4" w:rsidRPr="00227EF4" w:rsidRDefault="00227EF4" w:rsidP="00227EF4">
      <w:pPr>
        <w:rPr>
          <w:color w:val="FF0000"/>
        </w:rPr>
      </w:pPr>
      <w:r w:rsidRPr="00227EF4">
        <w:rPr>
          <w:color w:val="FF0000"/>
        </w:rPr>
        <w:t xml:space="preserve">                      </w:t>
      </w:r>
    </w:p>
    <w:p w14:paraId="2320E8EC" w14:textId="77777777" w:rsidR="00227EF4" w:rsidRPr="00227EF4" w:rsidRDefault="00227EF4" w:rsidP="00227EF4">
      <w:pPr>
        <w:rPr>
          <w:color w:val="FF0000"/>
        </w:rPr>
      </w:pPr>
    </w:p>
    <w:p w14:paraId="409477A2" w14:textId="77777777" w:rsidR="00227EF4" w:rsidRPr="00227EF4" w:rsidRDefault="00227EF4" w:rsidP="00227EF4">
      <w:r w:rsidRPr="00227EF4">
        <w:br/>
      </w:r>
    </w:p>
    <w:p w14:paraId="1ABE49C9" w14:textId="77777777" w:rsidR="00227EF4" w:rsidRPr="00227EF4" w:rsidRDefault="00227EF4" w:rsidP="00227EF4"/>
    <w:p w14:paraId="7D9F5E3E" w14:textId="77777777" w:rsidR="00257BDE" w:rsidRDefault="00257BDE" w:rsidP="00257BDE">
      <w:pPr>
        <w:pStyle w:val="ListParagraph"/>
        <w:rPr>
          <w:b/>
          <w:iCs/>
          <w:color w:val="FF0000"/>
        </w:rPr>
      </w:pPr>
    </w:p>
    <w:p w14:paraId="2B4EDD91" w14:textId="77777777" w:rsidR="00257BDE" w:rsidRDefault="00257BDE" w:rsidP="00257BDE">
      <w:pPr>
        <w:pStyle w:val="ListParagraph"/>
        <w:rPr>
          <w:b/>
          <w:iCs/>
          <w:color w:val="FF0000"/>
        </w:rPr>
      </w:pPr>
    </w:p>
    <w:p w14:paraId="32F122D4" w14:textId="77777777" w:rsidR="00257BDE" w:rsidRDefault="00257BDE" w:rsidP="00257BDE">
      <w:pPr>
        <w:pStyle w:val="ListParagraph"/>
        <w:rPr>
          <w:b/>
          <w:iCs/>
          <w:color w:val="FF0000"/>
        </w:rPr>
      </w:pPr>
    </w:p>
    <w:p w14:paraId="7BC0ACB0" w14:textId="77777777" w:rsidR="00257BDE" w:rsidRDefault="00257BDE" w:rsidP="00257BDE">
      <w:pPr>
        <w:pStyle w:val="ListParagraph"/>
        <w:rPr>
          <w:b/>
          <w:iCs/>
          <w:color w:val="FF0000"/>
        </w:rPr>
      </w:pPr>
    </w:p>
    <w:p w14:paraId="0AF4E4A8" w14:textId="77777777" w:rsidR="00257BDE" w:rsidRDefault="00257BDE" w:rsidP="00257BDE">
      <w:pPr>
        <w:pStyle w:val="ListParagraph"/>
        <w:rPr>
          <w:b/>
          <w:iCs/>
          <w:color w:val="FF0000"/>
        </w:rPr>
      </w:pPr>
    </w:p>
    <w:p w14:paraId="1BF9B72A" w14:textId="77777777" w:rsidR="00257BDE" w:rsidRDefault="00257BDE" w:rsidP="00257BDE">
      <w:pPr>
        <w:pStyle w:val="ListParagraph"/>
        <w:rPr>
          <w:b/>
          <w:iCs/>
          <w:color w:val="FF0000"/>
        </w:rPr>
      </w:pPr>
    </w:p>
    <w:p w14:paraId="22758A5D" w14:textId="77777777" w:rsidR="00257BDE" w:rsidRDefault="00257BDE" w:rsidP="00257BDE">
      <w:pPr>
        <w:pStyle w:val="ListParagraph"/>
        <w:rPr>
          <w:b/>
          <w:iCs/>
          <w:color w:val="FF0000"/>
        </w:rPr>
      </w:pPr>
    </w:p>
    <w:p w14:paraId="349CDBF1" w14:textId="77777777" w:rsidR="00257BDE" w:rsidRDefault="00257BDE" w:rsidP="00257BDE">
      <w:pPr>
        <w:pStyle w:val="ListParagraph"/>
        <w:rPr>
          <w:b/>
          <w:iCs/>
          <w:color w:val="FF0000"/>
        </w:rPr>
      </w:pPr>
    </w:p>
    <w:p w14:paraId="112165E2" w14:textId="1249CF28" w:rsidR="00227EF4" w:rsidRPr="00227EF4" w:rsidRDefault="00227EF4" w:rsidP="00257BDE">
      <w:pPr>
        <w:pStyle w:val="ListParagraph"/>
        <w:rPr>
          <w:b/>
          <w:iCs/>
        </w:rPr>
      </w:pPr>
      <w:r w:rsidRPr="00257BDE">
        <w:rPr>
          <w:bCs/>
          <w:iCs/>
          <w:color w:val="FF0000"/>
        </w:rPr>
        <w:t>Step 4:</w:t>
      </w:r>
      <w:r w:rsidRPr="00227EF4">
        <w:rPr>
          <w:b/>
          <w:iCs/>
          <w:color w:val="FF0000"/>
        </w:rPr>
        <w:t xml:space="preserve"> </w:t>
      </w:r>
      <w:r w:rsidRPr="00876043">
        <w:t xml:space="preserve">Similarly, define the </w:t>
      </w:r>
      <w:r w:rsidR="00A35928" w:rsidRPr="00876043">
        <w:rPr>
          <w:bCs/>
          <w:iCs/>
        </w:rPr>
        <w:t>behavior</w:t>
      </w:r>
      <w:r w:rsidRPr="00876043">
        <w:t xml:space="preserve"> for the </w:t>
      </w:r>
      <w:proofErr w:type="spellStart"/>
      <w:r w:rsidRPr="00227EF4">
        <w:rPr>
          <w:b/>
          <w:iCs/>
        </w:rPr>
        <w:t>Withdrawal_button</w:t>
      </w:r>
      <w:proofErr w:type="spellEnd"/>
      <w:r w:rsidRPr="00876043">
        <w:t xml:space="preserve"> </w:t>
      </w:r>
      <w:r w:rsidRPr="00227EF4">
        <w:rPr>
          <w:b/>
          <w:iCs/>
        </w:rPr>
        <w:t>click event</w:t>
      </w:r>
      <w:r w:rsidRPr="00876043">
        <w:t xml:space="preserve">. This should involve hiding all screens except the </w:t>
      </w:r>
      <w:proofErr w:type="spellStart"/>
      <w:r w:rsidRPr="00227EF4">
        <w:rPr>
          <w:b/>
          <w:iCs/>
        </w:rPr>
        <w:t>keypad_screen</w:t>
      </w:r>
      <w:proofErr w:type="spellEnd"/>
      <w:r w:rsidRPr="00876043">
        <w:t>.</w:t>
      </w:r>
    </w:p>
    <w:p w14:paraId="494E5BFA" w14:textId="5FF591E5" w:rsidR="00227EF4" w:rsidRPr="00227EF4" w:rsidRDefault="00ED4C55" w:rsidP="00227EF4">
      <w:r>
        <w:rPr>
          <w:b/>
          <w:iCs/>
          <w:noProof/>
          <w:sz w:val="24"/>
        </w:rPr>
        <w:lastRenderedPageBreak/>
        <w:pict w14:anchorId="479F7287">
          <v:shape id="_x0000_s2103" type="#_x0000_t202" style="position:absolute;margin-left:44.1pt;margin-top:4.85pt;width:455.25pt;height:221.65pt;z-index:251658272;visibility:visible;mso-wrap-distance-top:3.6pt;mso-wrap-distance-bottom:3.6pt;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">
            <v:textbox style="mso-next-textbox:#_x0000_s2103">
              <w:txbxContent>
                <w:p w14:paraId="76031FED" w14:textId="77777777" w:rsidR="00490E25" w:rsidRDefault="00490E25" w:rsidP="00227EF4">
                  <w:proofErr w:type="spellStart"/>
                  <w:r>
                    <w:t>Withdrawal_button</w:t>
                  </w:r>
                  <w:proofErr w:type="spellEnd"/>
                  <w:r>
                    <w:t>-&gt;</w:t>
                  </w:r>
                  <w:proofErr w:type="spellStart"/>
                  <w:r>
                    <w:t>on_</w:t>
                  </w:r>
                  <w:proofErr w:type="gramStart"/>
                  <w:r>
                    <w:t>click</w:t>
                  </w:r>
                  <w:proofErr w:type="spellEnd"/>
                  <w:r>
                    <w:t>(</w:t>
                  </w:r>
                  <w:proofErr w:type="gramEnd"/>
                  <w:r>
                    <w:t>[&amp;</w:t>
                  </w:r>
                  <w:proofErr w:type="spellStart"/>
                  <w:r>
                    <w:t>main_screen,&amp;window</w:t>
                  </w:r>
                  <w:proofErr w:type="spellEnd"/>
                  <w:r>
                    <w:t>, &amp;</w:t>
                  </w:r>
                  <w:proofErr w:type="spellStart"/>
                  <w:r>
                    <w:t>Transaction_screen</w:t>
                  </w:r>
                  <w:proofErr w:type="spellEnd"/>
                  <w:r>
                    <w:t>, &amp;</w:t>
                  </w:r>
                  <w:proofErr w:type="spellStart"/>
                  <w:r>
                    <w:t>keypad_screen</w:t>
                  </w:r>
                  <w:proofErr w:type="spellEnd"/>
                  <w:r>
                    <w:t>, &amp;</w:t>
                  </w:r>
                  <w:proofErr w:type="spellStart"/>
                  <w:r>
                    <w:t>slider_screen</w:t>
                  </w:r>
                  <w:proofErr w:type="spellEnd"/>
                  <w:r>
                    <w:t>, &amp;</w:t>
                  </w:r>
                  <w:proofErr w:type="spellStart"/>
                  <w:r>
                    <w:t>incorrect_pin_screen</w:t>
                  </w:r>
                  <w:proofErr w:type="spellEnd"/>
                  <w:r>
                    <w:t>, &amp;</w:t>
                  </w:r>
                  <w:proofErr w:type="spellStart"/>
                  <w:r>
                    <w:t>Thank_you_screen</w:t>
                  </w:r>
                  <w:proofErr w:type="spellEnd"/>
                  <w:r>
                    <w:t>, &amp;input, &amp;</w:t>
                  </w:r>
                  <w:proofErr w:type="spellStart"/>
                  <w:r>
                    <w:t>input_val</w:t>
                  </w:r>
                  <w:proofErr w:type="spellEnd"/>
                  <w:r>
                    <w:t>](</w:t>
                  </w:r>
                  <w:proofErr w:type="spellStart"/>
                  <w:r>
                    <w:t>egt</w:t>
                  </w:r>
                  <w:proofErr w:type="spellEnd"/>
                  <w:r>
                    <w:t>::Event &amp;) {</w:t>
                  </w:r>
                </w:p>
                <w:p w14:paraId="70ECB038" w14:textId="77777777" w:rsidR="00490E25" w:rsidRPr="007817BC" w:rsidRDefault="00490E25" w:rsidP="00227EF4">
                  <w:pPr>
                    <w:rPr>
                      <w:b/>
                      <w:bCs/>
                    </w:rPr>
                  </w:pPr>
                  <w:r w:rsidRPr="007817BC">
                    <w:rPr>
                      <w:b/>
                      <w:bCs/>
                    </w:rPr>
                    <w:t xml:space="preserve">// TODO: Write the actual </w:t>
                  </w:r>
                  <w:proofErr w:type="spellStart"/>
                  <w:r w:rsidRPr="007817BC">
                    <w:rPr>
                      <w:b/>
                      <w:bCs/>
                    </w:rPr>
                    <w:t>withdrawal_button</w:t>
                  </w:r>
                  <w:proofErr w:type="spellEnd"/>
                  <w:r w:rsidRPr="007817BC">
                    <w:rPr>
                      <w:b/>
                      <w:bCs/>
                    </w:rPr>
                    <w:t xml:space="preserve"> event handling code</w:t>
                  </w:r>
                  <w:r>
                    <w:rPr>
                      <w:b/>
                      <w:bCs/>
                    </w:rPr>
                    <w:t xml:space="preserve"> to hide all the screens except the </w:t>
                  </w:r>
                  <w:proofErr w:type="spellStart"/>
                  <w:r>
                    <w:rPr>
                      <w:b/>
                      <w:bCs/>
                    </w:rPr>
                    <w:t>keypad_screen</w:t>
                  </w:r>
                  <w:proofErr w:type="spellEnd"/>
                </w:p>
                <w:p w14:paraId="43314E8D" w14:textId="57116DF0" w:rsidR="00490E25" w:rsidRDefault="00490E25" w:rsidP="00227EF4">
                  <w:r>
                    <w:br/>
                  </w:r>
                  <w:r w:rsidRPr="00B207E3">
                    <w:rPr>
                      <w:b/>
                      <w:bCs/>
                    </w:rPr>
                    <w:t>// Th</w:t>
                  </w:r>
                  <w:r>
                    <w:rPr>
                      <w:b/>
                      <w:bCs/>
                    </w:rPr>
                    <w:t xml:space="preserve">e below </w:t>
                  </w:r>
                  <w:r w:rsidRPr="00B207E3">
                    <w:rPr>
                      <w:b/>
                      <w:bCs/>
                    </w:rPr>
                    <w:t>code ensures that when entering keypad screens, any existing input data in the text box is cleared and the value is set to zero.</w:t>
                  </w:r>
                  <w:r>
                    <w:br/>
                    <w:t xml:space="preserve">        </w:t>
                  </w:r>
                  <w:proofErr w:type="spellStart"/>
                  <w:proofErr w:type="gramStart"/>
                  <w:r>
                    <w:t>input.clear</w:t>
                  </w:r>
                  <w:proofErr w:type="spellEnd"/>
                  <w:proofErr w:type="gramEnd"/>
                  <w:r>
                    <w:t>();</w:t>
                  </w:r>
                </w:p>
                <w:p w14:paraId="5D711369" w14:textId="3DAFB12C" w:rsidR="00490E25" w:rsidRDefault="00490E25" w:rsidP="00227EF4">
                  <w:r>
                    <w:t xml:space="preserve">        </w:t>
                  </w:r>
                  <w:proofErr w:type="spellStart"/>
                  <w:r>
                    <w:t>input_val</w:t>
                  </w:r>
                  <w:proofErr w:type="spellEnd"/>
                  <w:r>
                    <w:t>=</w:t>
                  </w:r>
                  <w:proofErr w:type="gramStart"/>
                  <w:r>
                    <w:t>0;</w:t>
                  </w:r>
                  <w:proofErr w:type="gramEnd"/>
                </w:p>
                <w:p w14:paraId="064B65B8" w14:textId="77777777" w:rsidR="00490E25" w:rsidRDefault="00490E25" w:rsidP="00227EF4"/>
                <w:p w14:paraId="56029C01" w14:textId="77777777" w:rsidR="00490E25" w:rsidRDefault="00490E25" w:rsidP="00227EF4">
                  <w:r>
                    <w:t xml:space="preserve">    });</w:t>
                  </w:r>
                </w:p>
                <w:p w14:paraId="3D27ABAE" w14:textId="77777777" w:rsidR="00490E25" w:rsidRPr="006E2BA2" w:rsidRDefault="00490E25" w:rsidP="00227EF4"/>
              </w:txbxContent>
            </v:textbox>
            <w10:wrap type="square" anchorx="margin"/>
          </v:shape>
        </w:pict>
      </w:r>
    </w:p>
    <w:p w14:paraId="5E2B6D98" w14:textId="77777777" w:rsidR="00227EF4" w:rsidRPr="00227EF4" w:rsidRDefault="00227EF4" w:rsidP="00227EF4"/>
    <w:p w14:paraId="0EBDD29E" w14:textId="77777777" w:rsidR="0055328F" w:rsidRDefault="0055328F" w:rsidP="00227EF4"/>
    <w:p w14:paraId="431520E9" w14:textId="77777777" w:rsidR="0055328F" w:rsidRDefault="0055328F" w:rsidP="00227EF4"/>
    <w:p w14:paraId="34329877" w14:textId="77777777" w:rsidR="0055328F" w:rsidRDefault="0055328F" w:rsidP="00227EF4"/>
    <w:p w14:paraId="3F600363" w14:textId="77777777" w:rsidR="0055328F" w:rsidRDefault="0055328F" w:rsidP="00227EF4"/>
    <w:p w14:paraId="43185003" w14:textId="640E4EE9" w:rsidR="00227EF4" w:rsidRPr="00227EF4" w:rsidRDefault="00227EF4" w:rsidP="00227EF4"/>
    <w:p w14:paraId="16C25D3B" w14:textId="1718FA3F" w:rsidR="00227EF4" w:rsidRPr="00227EF4" w:rsidRDefault="00227EF4" w:rsidP="00B90E53">
      <w:pPr>
        <w:pStyle w:val="warning"/>
      </w:pPr>
      <w:r w:rsidRPr="00227EF4">
        <w:t xml:space="preserve">            </w:t>
      </w:r>
    </w:p>
    <w:p w14:paraId="397F679E" w14:textId="77777777" w:rsidR="00227EF4" w:rsidRPr="00227EF4" w:rsidRDefault="00227EF4" w:rsidP="00227EF4"/>
    <w:p w14:paraId="3CACDF9F" w14:textId="77777777" w:rsidR="0055328F" w:rsidRDefault="0055328F" w:rsidP="00227EF4"/>
    <w:p w14:paraId="0913500D" w14:textId="02AFC6B6" w:rsidR="00AF1763" w:rsidRDefault="00AF1763" w:rsidP="00227EF4"/>
    <w:p w14:paraId="4C716B46" w14:textId="305A1732" w:rsidR="00AF1763" w:rsidRPr="00227EF4" w:rsidRDefault="00AF1763" w:rsidP="00AF1763">
      <w:pPr>
        <w:pStyle w:val="warning"/>
      </w:pPr>
      <w:r w:rsidRPr="00D7201B">
        <w:rPr>
          <w:noProof/>
        </w:rPr>
        <w:drawing>
          <wp:anchor distT="0" distB="0" distL="114300" distR="114300" simplePos="0" relativeHeight="251658245" behindDoc="0" locked="0" layoutInCell="1" allowOverlap="1" wp14:anchorId="7F8DB368" wp14:editId="6773CF00">
            <wp:simplePos x="0" y="0"/>
            <wp:positionH relativeFrom="column">
              <wp:posOffset>0</wp:posOffset>
            </wp:positionH>
            <wp:positionV relativeFrom="paragraph">
              <wp:posOffset>187121</wp:posOffset>
            </wp:positionV>
            <wp:extent cx="374904" cy="338328"/>
            <wp:effectExtent l="0" t="0" r="6350" b="5080"/>
            <wp:wrapNone/>
            <wp:docPr id="1657094226" name="Picture 4" descr="A red triangle with a black exclamation m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112743" name="Picture 4" descr="A red triangle with a black exclamation mark&#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74904" cy="338328"/>
                    </a:xfrm>
                    <a:prstGeom prst="rect">
                      <a:avLst/>
                    </a:prstGeom>
                  </pic:spPr>
                </pic:pic>
              </a:graphicData>
            </a:graphic>
            <wp14:sizeRelH relativeFrom="page">
              <wp14:pctWidth>0</wp14:pctWidth>
            </wp14:sizeRelH>
            <wp14:sizeRelV relativeFrom="page">
              <wp14:pctHeight>0</wp14:pctHeight>
            </wp14:sizeRelV>
          </wp:anchor>
        </w:drawing>
      </w:r>
      <w:r w:rsidRPr="00227EF4">
        <w:t xml:space="preserve">Before proceeding to build and run the new program on the target, ensure to stop the current remote execution as outlined in </w:t>
      </w:r>
      <w:r w:rsidRPr="00227EF4">
        <w:rPr>
          <w:b/>
          <w:bCs/>
        </w:rPr>
        <w:t xml:space="preserve">Step </w:t>
      </w:r>
      <w:r w:rsidR="006D73E8">
        <w:rPr>
          <w:b/>
          <w:bCs/>
        </w:rPr>
        <w:t>5</w:t>
      </w:r>
      <w:r w:rsidRPr="00227EF4">
        <w:rPr>
          <w:b/>
          <w:bCs/>
        </w:rPr>
        <w:t xml:space="preserve"> of Exercise </w:t>
      </w:r>
      <w:r w:rsidR="006D73E8">
        <w:rPr>
          <w:b/>
          <w:bCs/>
        </w:rPr>
        <w:t>2</w:t>
      </w:r>
      <w:r w:rsidRPr="00227EF4">
        <w:rPr>
          <w:b/>
          <w:bCs/>
        </w:rPr>
        <w:t>.</w:t>
      </w:r>
      <w:r w:rsidRPr="00227EF4">
        <w:t xml:space="preserve"> Only then </w:t>
      </w:r>
      <w:r w:rsidR="00645A50">
        <w:t xml:space="preserve">the </w:t>
      </w:r>
      <w:r w:rsidRPr="00227EF4">
        <w:t>new program will be executed on the target.</w:t>
      </w:r>
    </w:p>
    <w:p w14:paraId="2DF417D2" w14:textId="56FCFFD1" w:rsidR="00AF1763" w:rsidRDefault="00AF1763" w:rsidP="00AF1763">
      <w:pPr>
        <w:pStyle w:val="warning"/>
      </w:pPr>
    </w:p>
    <w:p w14:paraId="00F2DCEC" w14:textId="13A3E08E" w:rsidR="00AF1763" w:rsidRDefault="00AF1763" w:rsidP="00227EF4"/>
    <w:p w14:paraId="4E56C4D7" w14:textId="77777777" w:rsidR="00AF1763" w:rsidRDefault="00AF1763" w:rsidP="00227EF4"/>
    <w:p w14:paraId="14A9CD97" w14:textId="126B8DD2" w:rsidR="0055328F" w:rsidRPr="00AF1763" w:rsidRDefault="0055328F" w:rsidP="00257BDE">
      <w:pPr>
        <w:pStyle w:val="ListParagraph"/>
        <w:rPr>
          <w:b/>
        </w:rPr>
      </w:pPr>
      <w:r w:rsidRPr="00257BDE">
        <w:rPr>
          <w:bCs/>
          <w:iCs/>
          <w:color w:val="FF0000"/>
        </w:rPr>
        <w:t>Step 5:</w:t>
      </w:r>
      <w:r w:rsidRPr="00227EF4">
        <w:rPr>
          <w:b/>
          <w:iCs/>
          <w:color w:val="FF0000"/>
        </w:rPr>
        <w:t xml:space="preserve"> </w:t>
      </w:r>
      <w:r w:rsidRPr="002808B1">
        <w:t xml:space="preserve">Finally, build the </w:t>
      </w:r>
      <w:r w:rsidRPr="00227EF4">
        <w:rPr>
          <w:b/>
          <w:iCs/>
        </w:rPr>
        <w:t>LNX3_MASTERS</w:t>
      </w:r>
      <w:r w:rsidRPr="002808B1">
        <w:t xml:space="preserve"> project and run the configurations as instructed in </w:t>
      </w:r>
      <w:hyperlink w:anchor="_Exercise_2:_Building" w:history="1">
        <w:r w:rsidRPr="007F1ED1">
          <w:rPr>
            <w:rStyle w:val="Hyperlink"/>
            <w:bCs/>
            <w:iCs/>
            <w:sz w:val="24"/>
          </w:rPr>
          <w:t xml:space="preserve">Exercise </w:t>
        </w:r>
        <w:r w:rsidR="00257BDE">
          <w:rPr>
            <w:rStyle w:val="Hyperlink"/>
            <w:bCs/>
            <w:iCs/>
            <w:sz w:val="24"/>
          </w:rPr>
          <w:t>2</w:t>
        </w:r>
      </w:hyperlink>
      <w:r w:rsidRPr="002808B1">
        <w:rPr>
          <w:bCs/>
          <w:iCs/>
        </w:rPr>
        <w:t>.</w:t>
      </w:r>
      <w:r w:rsidRPr="00227EF4">
        <w:rPr>
          <w:b/>
          <w:iCs/>
        </w:rPr>
        <w:t xml:space="preserve"> </w:t>
      </w:r>
      <w:r w:rsidRPr="00227EF4">
        <w:rPr>
          <w:b/>
          <w:iCs/>
        </w:rPr>
        <w:br/>
      </w:r>
    </w:p>
    <w:p w14:paraId="67B6E14D" w14:textId="374C2F76" w:rsidR="00227EF4" w:rsidRPr="00227EF4" w:rsidRDefault="00227EF4" w:rsidP="00257BDE">
      <w:pPr>
        <w:pStyle w:val="ListParagraph"/>
        <w:rPr>
          <w:b/>
          <w:iCs/>
        </w:rPr>
      </w:pPr>
      <w:r w:rsidRPr="00257BDE">
        <w:rPr>
          <w:bCs/>
          <w:iCs/>
          <w:color w:val="FF0000"/>
        </w:rPr>
        <w:t>Step 6:</w:t>
      </w:r>
      <w:r w:rsidRPr="00227EF4">
        <w:rPr>
          <w:b/>
          <w:iCs/>
          <w:color w:val="FF0000"/>
        </w:rPr>
        <w:t xml:space="preserve"> </w:t>
      </w:r>
      <w:r w:rsidRPr="00E44443">
        <w:t xml:space="preserve">Verify the screen transition upon clicking the </w:t>
      </w:r>
      <w:proofErr w:type="spellStart"/>
      <w:r w:rsidRPr="00227EF4">
        <w:rPr>
          <w:b/>
          <w:iCs/>
        </w:rPr>
        <w:t>Withdrawal_button</w:t>
      </w:r>
      <w:proofErr w:type="spellEnd"/>
      <w:r w:rsidRPr="00E44443">
        <w:t xml:space="preserve"> as </w:t>
      </w:r>
      <w:r w:rsidR="005066AB">
        <w:rPr>
          <w:bCs/>
          <w:iCs/>
        </w:rPr>
        <w:t>shown</w:t>
      </w:r>
      <w:r w:rsidRPr="00E44443">
        <w:t xml:space="preserve"> in the image</w:t>
      </w:r>
      <w:r w:rsidR="00257BDE">
        <w:t xml:space="preserve"> below</w:t>
      </w:r>
      <w:r w:rsidR="004371D0" w:rsidRPr="00E44443">
        <w:rPr>
          <w:bCs/>
          <w:iCs/>
        </w:rPr>
        <w:t>.</w:t>
      </w:r>
    </w:p>
    <w:p w14:paraId="6DEE3D0F" w14:textId="79569720" w:rsidR="00227EF4" w:rsidRPr="00227EF4" w:rsidRDefault="00227EF4" w:rsidP="00227EF4">
      <w:pPr>
        <w:jc w:val="center"/>
      </w:pPr>
    </w:p>
    <w:p w14:paraId="67A94C7A" w14:textId="6AADFAD9" w:rsidR="00227EF4" w:rsidRPr="00926E40" w:rsidRDefault="00ED4C55" w:rsidP="00926E40">
      <w:pPr>
        <w:ind w:firstLine="720"/>
        <w:jc w:val="center"/>
      </w:pPr>
      <w:r>
        <w:rPr>
          <w:noProof/>
        </w:rPr>
        <w:lastRenderedPageBreak/>
        <w:pict w14:anchorId="634895F5">
          <v:rect id="_x0000_s2097" style="position:absolute;left:0;text-align:left;margin-left:195.7pt;margin-top:128.5pt;width:63.6pt;height:28pt;z-index:251658277" fillcolor="white [3212]" strokecolor="red" strokeweight="1.5pt">
            <v:fill opacity="0"/>
          </v:rect>
        </w:pict>
      </w:r>
      <w:r>
        <w:rPr>
          <w:noProof/>
        </w:rPr>
        <w:pict w14:anchorId="4AF9915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_x0000_s2094" type="#_x0000_t34" style="position:absolute;left:0;text-align:left;margin-left:160.95pt;margin-top:221.6pt;width:182.6pt;height:52.35pt;rotation:90;flip:x;z-index:251658278" o:connectortype="elbow" adj=",88339,-32702" strokecolor="red" strokeweight="1.5pt">
            <v:stroke endarrow="block"/>
          </v:shape>
        </w:pict>
      </w:r>
      <w:r w:rsidR="009B4B95">
        <w:rPr>
          <w:noProof/>
        </w:rPr>
        <w:drawing>
          <wp:inline distT="0" distB="0" distL="0" distR="0" wp14:anchorId="59EFEA6C" wp14:editId="60D90E90">
            <wp:extent cx="5303520" cy="3794760"/>
            <wp:effectExtent l="0" t="0" r="0" b="0"/>
            <wp:docPr id="713880211" name="Picture 2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880211" name="Picture 20" descr="A screen shot of a computer&#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303520" cy="3794760"/>
                    </a:xfrm>
                    <a:prstGeom prst="rect">
                      <a:avLst/>
                    </a:prstGeom>
                  </pic:spPr>
                </pic:pic>
              </a:graphicData>
            </a:graphic>
          </wp:inline>
        </w:drawing>
      </w:r>
    </w:p>
    <w:p w14:paraId="6B3F2E04" w14:textId="77777777" w:rsidR="00926E40" w:rsidRDefault="0066204F" w:rsidP="00227EF4">
      <w:pPr>
        <w:jc w:val="center"/>
        <w:rPr>
          <w:noProof/>
        </w:rPr>
      </w:pPr>
      <w:r>
        <w:t xml:space="preserve">           </w:t>
      </w:r>
    </w:p>
    <w:p w14:paraId="64E7D10A" w14:textId="1FB57BDD" w:rsidR="00227EF4" w:rsidRPr="00227EF4" w:rsidRDefault="00926E40" w:rsidP="00227EF4">
      <w:pPr>
        <w:jc w:val="center"/>
      </w:pPr>
      <w:r>
        <w:t xml:space="preserve"> </w:t>
      </w:r>
      <w:r w:rsidR="0066204F">
        <w:t xml:space="preserve">           </w:t>
      </w:r>
      <w:r w:rsidR="0066204F">
        <w:rPr>
          <w:noProof/>
        </w:rPr>
        <w:drawing>
          <wp:inline distT="0" distB="0" distL="0" distR="0" wp14:anchorId="475BE17B" wp14:editId="021082CF">
            <wp:extent cx="5262113" cy="3640348"/>
            <wp:effectExtent l="0" t="0" r="0" b="0"/>
            <wp:docPr id="1252624270" name="Picture 14" descr="A screen shot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624270" name="Picture 14" descr="A screen shot of a device&#10;&#10;Description automatically generated"/>
                    <pic:cNvPicPr/>
                  </pic:nvPicPr>
                  <pic:blipFill rotWithShape="1">
                    <a:blip r:embed="rId52" cstate="print">
                      <a:extLst>
                        <a:ext uri="{28A0092B-C50C-407E-A947-70E740481C1C}">
                          <a14:useLocalDpi xmlns:a14="http://schemas.microsoft.com/office/drawing/2010/main" val="0"/>
                        </a:ext>
                      </a:extLst>
                    </a:blip>
                    <a:srcRect r="774" b="1936"/>
                    <a:stretch/>
                  </pic:blipFill>
                  <pic:spPr bwMode="auto">
                    <a:xfrm>
                      <a:off x="0" y="0"/>
                      <a:ext cx="5262473" cy="3640597"/>
                    </a:xfrm>
                    <a:prstGeom prst="rect">
                      <a:avLst/>
                    </a:prstGeom>
                    <a:ln>
                      <a:noFill/>
                    </a:ln>
                    <a:extLst>
                      <a:ext uri="{53640926-AAD7-44D8-BBD7-CCE9431645EC}">
                        <a14:shadowObscured xmlns:a14="http://schemas.microsoft.com/office/drawing/2010/main"/>
                      </a:ext>
                    </a:extLst>
                  </pic:spPr>
                </pic:pic>
              </a:graphicData>
            </a:graphic>
          </wp:inline>
        </w:drawing>
      </w:r>
    </w:p>
    <w:p w14:paraId="2C4B5BFA" w14:textId="5B587BD0" w:rsidR="00227EF4" w:rsidRPr="00227EF4" w:rsidRDefault="00227EF4" w:rsidP="00227EF4">
      <w:pPr>
        <w:keepNext/>
        <w:keepLines/>
        <w:pBdr>
          <w:top w:val="single" w:sz="18" w:space="1" w:color="6F91B2"/>
          <w:left w:val="single" w:sz="18" w:space="4" w:color="6F91B2"/>
          <w:bottom w:val="single" w:sz="18" w:space="1" w:color="6F91B2"/>
          <w:right w:val="single" w:sz="18" w:space="4" w:color="6F91B2"/>
        </w:pBdr>
        <w:spacing w:before="40" w:after="0"/>
        <w:ind w:left="1440"/>
        <w:outlineLvl w:val="7"/>
        <w:rPr>
          <w:color w:val="262626" w:themeColor="text1" w:themeTint="D9"/>
          <w:szCs w:val="21"/>
        </w:rPr>
      </w:pPr>
      <w:r w:rsidRPr="00227EF4">
        <w:rPr>
          <w:b/>
          <w:bCs/>
          <w:noProof/>
          <w:color w:val="262626" w:themeColor="text1" w:themeTint="D9"/>
          <w:szCs w:val="21"/>
        </w:rPr>
        <w:lastRenderedPageBreak/>
        <w:drawing>
          <wp:anchor distT="0" distB="0" distL="114300" distR="114300" simplePos="0" relativeHeight="251658242" behindDoc="0" locked="0" layoutInCell="1" allowOverlap="1" wp14:anchorId="752739CC" wp14:editId="4E76E02B">
            <wp:simplePos x="0" y="0"/>
            <wp:positionH relativeFrom="margin">
              <wp:posOffset>0</wp:posOffset>
            </wp:positionH>
            <wp:positionV relativeFrom="paragraph">
              <wp:posOffset>171277</wp:posOffset>
            </wp:positionV>
            <wp:extent cx="338138" cy="338138"/>
            <wp:effectExtent l="0" t="0" r="5080" b="5080"/>
            <wp:wrapNone/>
            <wp:docPr id="718676920" name="Picture 3" descr="A blue circle with a black letter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072492" name="Picture 3" descr="A blue circle with a black letter in it&#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38138" cy="338138"/>
                    </a:xfrm>
                    <a:prstGeom prst="rect">
                      <a:avLst/>
                    </a:prstGeom>
                  </pic:spPr>
                </pic:pic>
              </a:graphicData>
            </a:graphic>
            <wp14:sizeRelH relativeFrom="page">
              <wp14:pctWidth>0</wp14:pctWidth>
            </wp14:sizeRelH>
            <wp14:sizeRelV relativeFrom="page">
              <wp14:pctHeight>0</wp14:pctHeight>
            </wp14:sizeRelV>
          </wp:anchor>
        </w:drawing>
      </w:r>
      <w:r w:rsidRPr="00227EF4">
        <w:rPr>
          <w:color w:val="262626" w:themeColor="text1" w:themeTint="D9"/>
          <w:szCs w:val="21"/>
        </w:rPr>
        <w:t xml:space="preserve">In this exercise, we first find </w:t>
      </w:r>
      <w:proofErr w:type="spellStart"/>
      <w:r w:rsidRPr="005F1570">
        <w:rPr>
          <w:b/>
          <w:color w:val="000000" w:themeColor="text1"/>
          <w:szCs w:val="21"/>
        </w:rPr>
        <w:t>Enter_button</w:t>
      </w:r>
      <w:proofErr w:type="spellEnd"/>
      <w:r w:rsidRPr="00227EF4">
        <w:rPr>
          <w:color w:val="262626" w:themeColor="text1" w:themeTint="D9"/>
          <w:szCs w:val="21"/>
        </w:rPr>
        <w:t xml:space="preserve">, which is an </w:t>
      </w:r>
      <w:proofErr w:type="spellStart"/>
      <w:r w:rsidRPr="005F1570">
        <w:rPr>
          <w:b/>
          <w:color w:val="000000" w:themeColor="text1"/>
          <w:szCs w:val="21"/>
        </w:rPr>
        <w:t>ImageButton</w:t>
      </w:r>
      <w:proofErr w:type="spellEnd"/>
      <w:r w:rsidRPr="00227EF4">
        <w:rPr>
          <w:color w:val="262626" w:themeColor="text1" w:themeTint="D9"/>
          <w:szCs w:val="21"/>
        </w:rPr>
        <w:t xml:space="preserve"> child with the identifier '</w:t>
      </w:r>
      <w:proofErr w:type="spellStart"/>
      <w:r w:rsidRPr="00227EF4">
        <w:rPr>
          <w:color w:val="262626" w:themeColor="text1" w:themeTint="D9"/>
          <w:szCs w:val="21"/>
        </w:rPr>
        <w:t>Enter_button</w:t>
      </w:r>
      <w:proofErr w:type="spellEnd"/>
      <w:r w:rsidR="005F1570" w:rsidRPr="00227EF4">
        <w:rPr>
          <w:color w:val="262626" w:themeColor="text1" w:themeTint="D9"/>
          <w:szCs w:val="21"/>
        </w:rPr>
        <w:t>’</w:t>
      </w:r>
      <w:r w:rsidRPr="00227EF4">
        <w:rPr>
          <w:color w:val="262626" w:themeColor="text1" w:themeTint="D9"/>
          <w:szCs w:val="21"/>
        </w:rPr>
        <w:t xml:space="preserve"> and set up an </w:t>
      </w:r>
      <w:proofErr w:type="spellStart"/>
      <w:r w:rsidRPr="005F1570">
        <w:rPr>
          <w:b/>
          <w:color w:val="000000" w:themeColor="text1"/>
          <w:szCs w:val="21"/>
        </w:rPr>
        <w:t>on_click</w:t>
      </w:r>
      <w:proofErr w:type="spellEnd"/>
      <w:r w:rsidRPr="005F1570">
        <w:rPr>
          <w:b/>
          <w:color w:val="000000" w:themeColor="text1"/>
          <w:szCs w:val="21"/>
        </w:rPr>
        <w:t xml:space="preserve"> event handler</w:t>
      </w:r>
      <w:r w:rsidRPr="00227EF4">
        <w:rPr>
          <w:color w:val="262626" w:themeColor="text1" w:themeTint="D9"/>
          <w:szCs w:val="21"/>
        </w:rPr>
        <w:t xml:space="preserve"> to manage the visibility of various screens. Then, we find </w:t>
      </w:r>
      <w:proofErr w:type="spellStart"/>
      <w:proofErr w:type="gramStart"/>
      <w:r w:rsidRPr="00E454E7">
        <w:rPr>
          <w:b/>
          <w:color w:val="000000" w:themeColor="text1"/>
          <w:szCs w:val="21"/>
        </w:rPr>
        <w:t>Withdrawal</w:t>
      </w:r>
      <w:proofErr w:type="gramEnd"/>
      <w:r w:rsidRPr="00E454E7">
        <w:rPr>
          <w:b/>
          <w:color w:val="000000" w:themeColor="text1"/>
          <w:szCs w:val="21"/>
        </w:rPr>
        <w:t>_button</w:t>
      </w:r>
      <w:proofErr w:type="spellEnd"/>
      <w:r w:rsidRPr="00227EF4">
        <w:rPr>
          <w:color w:val="262626" w:themeColor="text1" w:themeTint="D9"/>
          <w:szCs w:val="21"/>
        </w:rPr>
        <w:t xml:space="preserve"> with the identifier '</w:t>
      </w:r>
      <w:proofErr w:type="spellStart"/>
      <w:r w:rsidRPr="00227EF4">
        <w:rPr>
          <w:color w:val="262626" w:themeColor="text1" w:themeTint="D9"/>
          <w:szCs w:val="21"/>
        </w:rPr>
        <w:t>Withdrawal_button</w:t>
      </w:r>
      <w:proofErr w:type="spellEnd"/>
      <w:r w:rsidRPr="00227EF4">
        <w:rPr>
          <w:color w:val="262626" w:themeColor="text1" w:themeTint="D9"/>
          <w:szCs w:val="21"/>
        </w:rPr>
        <w:t xml:space="preserve">' and set up </w:t>
      </w:r>
      <w:r w:rsidRPr="00FB0034">
        <w:rPr>
          <w:b/>
          <w:color w:val="000000" w:themeColor="text1"/>
          <w:szCs w:val="21"/>
        </w:rPr>
        <w:t xml:space="preserve">its </w:t>
      </w:r>
      <w:proofErr w:type="spellStart"/>
      <w:r w:rsidRPr="00FB0034">
        <w:rPr>
          <w:b/>
          <w:color w:val="000000" w:themeColor="text1"/>
          <w:szCs w:val="21"/>
        </w:rPr>
        <w:t>on_click</w:t>
      </w:r>
      <w:proofErr w:type="spellEnd"/>
      <w:r w:rsidRPr="00FB0034">
        <w:rPr>
          <w:b/>
          <w:color w:val="000000" w:themeColor="text1"/>
          <w:szCs w:val="21"/>
        </w:rPr>
        <w:t xml:space="preserve"> event handler</w:t>
      </w:r>
      <w:r w:rsidRPr="00227EF4">
        <w:rPr>
          <w:color w:val="262626" w:themeColor="text1" w:themeTint="D9"/>
          <w:szCs w:val="21"/>
        </w:rPr>
        <w:t xml:space="preserve"> to handle screen transitions</w:t>
      </w:r>
      <w:bookmarkEnd w:id="29"/>
      <w:r w:rsidRPr="00227EF4">
        <w:rPr>
          <w:color w:val="262626" w:themeColor="text1" w:themeTint="D9"/>
          <w:szCs w:val="21"/>
        </w:rPr>
        <w:t>.</w:t>
      </w:r>
    </w:p>
    <w:p w14:paraId="62145C83" w14:textId="77777777" w:rsidR="00227EF4" w:rsidRPr="00227EF4" w:rsidRDefault="00227EF4" w:rsidP="00227EF4">
      <w:pPr>
        <w:keepNext/>
        <w:keepLines/>
        <w:spacing w:before="40" w:after="0"/>
        <w:outlineLvl w:val="7"/>
        <w:rPr>
          <w:color w:val="262626" w:themeColor="text1" w:themeTint="D9"/>
          <w:szCs w:val="21"/>
        </w:rPr>
      </w:pPr>
    </w:p>
    <w:p w14:paraId="422DED80" w14:textId="3DC88DBB" w:rsidR="00227EF4" w:rsidRDefault="00FF30D7" w:rsidP="000C5837">
      <w:pPr>
        <w:pStyle w:val="info"/>
      </w:pPr>
      <w:r w:rsidRPr="00227EF4">
        <w:rPr>
          <w:b/>
          <w:bCs/>
          <w:noProof/>
        </w:rPr>
        <w:drawing>
          <wp:anchor distT="0" distB="0" distL="114300" distR="114300" simplePos="0" relativeHeight="251658302" behindDoc="0" locked="0" layoutInCell="1" allowOverlap="1" wp14:anchorId="6995BBA8" wp14:editId="304D1CAF">
            <wp:simplePos x="0" y="0"/>
            <wp:positionH relativeFrom="margin">
              <wp:posOffset>0</wp:posOffset>
            </wp:positionH>
            <wp:positionV relativeFrom="paragraph">
              <wp:posOffset>0</wp:posOffset>
            </wp:positionV>
            <wp:extent cx="338138" cy="338138"/>
            <wp:effectExtent l="0" t="0" r="5080" b="5080"/>
            <wp:wrapNone/>
            <wp:docPr id="1013143454" name="Picture 3" descr="A blue circle with a black letter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072492" name="Picture 3" descr="A blue circle with a black letter in it&#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38138" cy="338138"/>
                    </a:xfrm>
                    <a:prstGeom prst="rect">
                      <a:avLst/>
                    </a:prstGeom>
                  </pic:spPr>
                </pic:pic>
              </a:graphicData>
            </a:graphic>
            <wp14:sizeRelH relativeFrom="page">
              <wp14:pctWidth>0</wp14:pctWidth>
            </wp14:sizeRelH>
            <wp14:sizeRelV relativeFrom="page">
              <wp14:pctHeight>0</wp14:pctHeight>
            </wp14:sizeRelV>
          </wp:anchor>
        </w:drawing>
      </w:r>
      <w:r w:rsidR="000C5837">
        <w:t>Password fo</w:t>
      </w:r>
      <w:r w:rsidR="004F0C19">
        <w:t>r th</w:t>
      </w:r>
      <w:r>
        <w:t>is application is “1234”</w:t>
      </w:r>
    </w:p>
    <w:p w14:paraId="4FA495FD" w14:textId="77777777" w:rsidR="00FF30D7" w:rsidRPr="00FF30D7" w:rsidRDefault="00FF30D7" w:rsidP="00FF30D7">
      <w:pPr>
        <w:pStyle w:val="Heading8"/>
      </w:pPr>
    </w:p>
    <w:p w14:paraId="6EC34BF3" w14:textId="6DAEF30C" w:rsidR="00227EF4" w:rsidRPr="00227EF4" w:rsidRDefault="00227EF4" w:rsidP="006446A9">
      <w:pPr>
        <w:pStyle w:val="Heading2"/>
      </w:pPr>
      <w:bookmarkStart w:id="32" w:name="_Toc168603632"/>
      <w:bookmarkStart w:id="33" w:name="_Toc170229534"/>
      <w:r w:rsidRPr="00227EF4">
        <w:t xml:space="preserve">Exercise </w:t>
      </w:r>
      <w:r w:rsidR="00787175">
        <w:t>4</w:t>
      </w:r>
      <w:r w:rsidRPr="00227EF4">
        <w:t xml:space="preserve">: Customizing Slider </w:t>
      </w:r>
      <w:r w:rsidR="0098711E">
        <w:t>b</w:t>
      </w:r>
      <w:r w:rsidR="0098711E" w:rsidRPr="00227EF4">
        <w:t>ehavior</w:t>
      </w:r>
      <w:r w:rsidRPr="00227EF4">
        <w:t xml:space="preserve"> and Label Display</w:t>
      </w:r>
      <w:bookmarkEnd w:id="32"/>
      <w:bookmarkEnd w:id="33"/>
    </w:p>
    <w:p w14:paraId="55459386" w14:textId="0F653BDB" w:rsidR="00227EF4" w:rsidRDefault="00227EF4" w:rsidP="00227EF4">
      <w:pPr>
        <w:rPr>
          <w:rFonts w:eastAsiaTheme="majorEastAsia" w:cstheme="majorBidi"/>
          <w:bCs/>
          <w:color w:val="0D0D0D" w:themeColor="text1" w:themeTint="F2"/>
          <w:szCs w:val="22"/>
        </w:rPr>
      </w:pPr>
      <w:r w:rsidRPr="00227EF4">
        <w:rPr>
          <w:rFonts w:eastAsiaTheme="majorEastAsia" w:cstheme="majorBidi"/>
          <w:bCs/>
          <w:color w:val="0D0D0D" w:themeColor="text1" w:themeTint="F2"/>
          <w:szCs w:val="22"/>
        </w:rPr>
        <w:t xml:space="preserve">In this exercise, you will learn how to update </w:t>
      </w:r>
      <w:r w:rsidR="00787175">
        <w:rPr>
          <w:rFonts w:eastAsiaTheme="majorEastAsia" w:cstheme="majorBidi"/>
          <w:bCs/>
          <w:color w:val="0D0D0D" w:themeColor="text1" w:themeTint="F2"/>
          <w:szCs w:val="22"/>
        </w:rPr>
        <w:t>a</w:t>
      </w:r>
      <w:r w:rsidRPr="00227EF4">
        <w:rPr>
          <w:rFonts w:eastAsiaTheme="majorEastAsia" w:cstheme="majorBidi"/>
          <w:bCs/>
          <w:color w:val="0D0D0D" w:themeColor="text1" w:themeTint="F2"/>
          <w:szCs w:val="22"/>
        </w:rPr>
        <w:t xml:space="preserve"> label to display the adjusted slider value. You will connect the slider's value change event to a lambda function that ensures the slider value is a multiple of the step increment and updates the label accordingly.</w:t>
      </w:r>
    </w:p>
    <w:p w14:paraId="1535372B" w14:textId="77777777" w:rsidR="00084FE7" w:rsidRPr="00FA7ED6" w:rsidRDefault="00084FE7" w:rsidP="00FA7ED6">
      <w:pPr>
        <w:rPr>
          <w:b/>
          <w:bCs/>
          <w:sz w:val="24"/>
          <w:szCs w:val="28"/>
        </w:rPr>
      </w:pPr>
      <w:bookmarkStart w:id="34" w:name="_Toc168603633"/>
      <w:r w:rsidRPr="00FA7ED6">
        <w:rPr>
          <w:b/>
          <w:bCs/>
          <w:sz w:val="24"/>
          <w:szCs w:val="28"/>
        </w:rPr>
        <w:t>Procedure:</w:t>
      </w:r>
      <w:bookmarkEnd w:id="34"/>
      <w:r w:rsidRPr="00FA7ED6">
        <w:rPr>
          <w:b/>
          <w:bCs/>
          <w:sz w:val="24"/>
          <w:szCs w:val="28"/>
        </w:rPr>
        <w:t xml:space="preserve"> </w:t>
      </w:r>
    </w:p>
    <w:p w14:paraId="66D47A12" w14:textId="39B5F589" w:rsidR="00F21EE5" w:rsidRDefault="00084FE7" w:rsidP="00787175">
      <w:pPr>
        <w:pStyle w:val="ListParagraph"/>
      </w:pPr>
      <w:r w:rsidRPr="00787175">
        <w:rPr>
          <w:bCs/>
          <w:color w:val="FF0000"/>
        </w:rPr>
        <w:t>Step 1:</w:t>
      </w:r>
      <w:r w:rsidRPr="00227EF4">
        <w:rPr>
          <w:b/>
          <w:color w:val="FF0000"/>
        </w:rPr>
        <w:t xml:space="preserve"> </w:t>
      </w:r>
      <w:r w:rsidRPr="00AA58FB">
        <w:t xml:space="preserve">Open the </w:t>
      </w:r>
      <w:r w:rsidRPr="00AA58FB">
        <w:rPr>
          <w:b/>
        </w:rPr>
        <w:t>lnx3_masters</w:t>
      </w:r>
      <w:r w:rsidR="00C413EF">
        <w:rPr>
          <w:b/>
        </w:rPr>
        <w:t>_egt</w:t>
      </w:r>
      <w:r w:rsidRPr="00AA58FB">
        <w:rPr>
          <w:b/>
        </w:rPr>
        <w:t>.cpp</w:t>
      </w:r>
      <w:r w:rsidRPr="00AA58FB">
        <w:t xml:space="preserve"> source file.</w:t>
      </w:r>
      <w:r w:rsidR="00B03C35">
        <w:rPr>
          <w:b/>
        </w:rPr>
        <w:br/>
      </w:r>
      <w:r w:rsidR="00B03C35">
        <w:rPr>
          <w:b/>
        </w:rPr>
        <w:br/>
      </w:r>
      <w:r w:rsidR="00B03C35" w:rsidRPr="00787175">
        <w:rPr>
          <w:bCs/>
          <w:color w:val="FF0000"/>
        </w:rPr>
        <w:t>Step 2:</w:t>
      </w:r>
      <w:r w:rsidR="00B03C35" w:rsidRPr="00227EF4">
        <w:rPr>
          <w:b/>
          <w:color w:val="FF0000"/>
        </w:rPr>
        <w:t xml:space="preserve"> </w:t>
      </w:r>
      <w:r w:rsidR="00B03C35" w:rsidRPr="00AA58FB">
        <w:t xml:space="preserve">Locate the </w:t>
      </w:r>
      <w:proofErr w:type="spellStart"/>
      <w:r w:rsidR="00B03C35" w:rsidRPr="00AA58FB">
        <w:rPr>
          <w:b/>
        </w:rPr>
        <w:t>setup_Slider_Value</w:t>
      </w:r>
      <w:proofErr w:type="spellEnd"/>
      <w:r w:rsidR="00B03C35" w:rsidRPr="00AA58FB">
        <w:t xml:space="preserve"> function</w:t>
      </w:r>
      <w:r w:rsidR="00F21EE5">
        <w:t xml:space="preserve">, </w:t>
      </w:r>
      <w:r w:rsidR="00F21EE5" w:rsidRPr="00F21EE5">
        <w:t xml:space="preserve">where the logic for updating the slider value according to the </w:t>
      </w:r>
      <w:proofErr w:type="spellStart"/>
      <w:r w:rsidR="00F21EE5" w:rsidRPr="00F21EE5">
        <w:t>step_increment</w:t>
      </w:r>
      <w:proofErr w:type="spellEnd"/>
      <w:r w:rsidR="00F21EE5" w:rsidRPr="00F21EE5">
        <w:t xml:space="preserve"> variable has been implemented.</w:t>
      </w:r>
    </w:p>
    <w:p w14:paraId="319D3B97" w14:textId="77777777" w:rsidR="00084FE7" w:rsidRDefault="00084FE7" w:rsidP="00787175">
      <w:pPr>
        <w:pStyle w:val="ListParagraph"/>
        <w:rPr>
          <w:b/>
          <w:color w:val="FF0000"/>
        </w:rPr>
      </w:pPr>
    </w:p>
    <w:p w14:paraId="2AC64A68" w14:textId="25AE7A79" w:rsidR="00227EF4" w:rsidRPr="00991C8A" w:rsidRDefault="00227EF4" w:rsidP="00787175">
      <w:pPr>
        <w:pStyle w:val="ListParagraph"/>
      </w:pPr>
      <w:r w:rsidRPr="00787175">
        <w:rPr>
          <w:bCs/>
          <w:color w:val="FF0000"/>
        </w:rPr>
        <w:t>Step 3:</w:t>
      </w:r>
      <w:r w:rsidRPr="00227EF4">
        <w:rPr>
          <w:b/>
          <w:color w:val="FF0000"/>
        </w:rPr>
        <w:t xml:space="preserve"> </w:t>
      </w:r>
      <w:r w:rsidRPr="00991C8A">
        <w:t xml:space="preserve">Understand the code logic and change the </w:t>
      </w:r>
      <w:proofErr w:type="spellStart"/>
      <w:r w:rsidRPr="00227EF4">
        <w:rPr>
          <w:b/>
        </w:rPr>
        <w:t>step_</w:t>
      </w:r>
      <w:r w:rsidR="00D029E6">
        <w:rPr>
          <w:b/>
        </w:rPr>
        <w:t>I</w:t>
      </w:r>
      <w:r w:rsidRPr="00991C8A">
        <w:rPr>
          <w:b/>
        </w:rPr>
        <w:t>ncrement</w:t>
      </w:r>
      <w:proofErr w:type="spellEnd"/>
      <w:r w:rsidRPr="00991C8A">
        <w:t xml:space="preserve"> variable value to 200 by locating it in the </w:t>
      </w:r>
      <w:proofErr w:type="spellStart"/>
      <w:r w:rsidRPr="00227EF4">
        <w:rPr>
          <w:b/>
        </w:rPr>
        <w:t>setup_Slider_Value</w:t>
      </w:r>
      <w:proofErr w:type="spellEnd"/>
      <w:r w:rsidRPr="00991C8A">
        <w:t xml:space="preserve"> function.</w:t>
      </w:r>
    </w:p>
    <w:p w14:paraId="14214B08" w14:textId="77777777" w:rsidR="00227EF4" w:rsidRPr="00227EF4" w:rsidRDefault="00ED4C55" w:rsidP="00227EF4">
      <w:r>
        <w:rPr>
          <w:b/>
          <w:iCs/>
          <w:noProof/>
          <w:color w:val="FF0000"/>
          <w:sz w:val="24"/>
        </w:rPr>
        <w:pict w14:anchorId="13E0C822">
          <v:shape id="_x0000_s2065" type="#_x0000_t202" style="position:absolute;margin-left:58.65pt;margin-top:5.55pt;width:399.4pt;height:51.3pt;z-index:251658280;visibility:visible;mso-wrap-distance-top:3.6pt;mso-wrap-distance-bottom:3.6pt;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">
            <v:textbox style="mso-next-textbox:#_x0000_s2065">
              <w:txbxContent>
                <w:p w14:paraId="51131F34" w14:textId="6331B378" w:rsidR="00490E25" w:rsidRPr="000B574B" w:rsidRDefault="00490E25" w:rsidP="004C7094">
                  <w:pPr>
                    <w:rPr>
                      <w:rFonts w:cstheme="minorHAnsi"/>
                      <w:b/>
                      <w:bCs/>
                      <w:color w:val="222222"/>
                      <w:sz w:val="21"/>
                      <w:szCs w:val="21"/>
                      <w:shd w:val="clear" w:color="auto" w:fill="FFFFFF"/>
                    </w:rPr>
                  </w:pPr>
                  <w:r w:rsidRPr="000B574B">
                    <w:rPr>
                      <w:rFonts w:cstheme="minorHAnsi"/>
                      <w:b/>
                      <w:bCs/>
                      <w:color w:val="222222"/>
                      <w:sz w:val="21"/>
                      <w:szCs w:val="21"/>
                      <w:shd w:val="clear" w:color="auto" w:fill="FFFFFF"/>
                    </w:rPr>
                    <w:t>// TODO: Modify the step increment value to 200.</w:t>
                  </w:r>
                </w:p>
                <w:p w14:paraId="65A0EB19" w14:textId="4E2E84E9" w:rsidR="00490E25" w:rsidRPr="006E2BA2" w:rsidRDefault="00490E25" w:rsidP="004C7094">
                  <w:r>
                    <w:rPr>
                      <w:rFonts w:cstheme="minorHAnsi"/>
                      <w:color w:val="222222"/>
                      <w:sz w:val="21"/>
                      <w:szCs w:val="21"/>
                      <w:shd w:val="clear" w:color="auto" w:fill="FFFFFF"/>
                    </w:rPr>
                    <w:t xml:space="preserve">const </w:t>
                  </w:r>
                  <w:r w:rsidRPr="000B574B">
                    <w:rPr>
                      <w:rFonts w:cstheme="minorHAnsi"/>
                      <w:color w:val="222222"/>
                      <w:sz w:val="21"/>
                      <w:szCs w:val="21"/>
                      <w:shd w:val="clear" w:color="auto" w:fill="FFFFFF"/>
                    </w:rPr>
                    <w:t xml:space="preserve">int </w:t>
                  </w:r>
                  <w:proofErr w:type="spellStart"/>
                  <w:r w:rsidRPr="000B574B">
                    <w:rPr>
                      <w:rFonts w:cstheme="minorHAnsi"/>
                      <w:color w:val="222222"/>
                      <w:sz w:val="21"/>
                      <w:szCs w:val="21"/>
                      <w:shd w:val="clear" w:color="auto" w:fill="FFFFFF"/>
                    </w:rPr>
                    <w:t>step_increment</w:t>
                  </w:r>
                  <w:proofErr w:type="spellEnd"/>
                  <w:r w:rsidRPr="000B574B">
                    <w:rPr>
                      <w:rFonts w:cstheme="minorHAnsi"/>
                      <w:color w:val="222222"/>
                      <w:sz w:val="21"/>
                      <w:szCs w:val="21"/>
                      <w:shd w:val="clear" w:color="auto" w:fill="FFFFFF"/>
                    </w:rPr>
                    <w:t xml:space="preserve"> = </w:t>
                  </w:r>
                  <w:proofErr w:type="gramStart"/>
                  <w:r w:rsidRPr="000B574B">
                    <w:rPr>
                      <w:rFonts w:cstheme="minorHAnsi"/>
                      <w:color w:val="222222"/>
                      <w:sz w:val="21"/>
                      <w:szCs w:val="21"/>
                      <w:shd w:val="clear" w:color="auto" w:fill="FFFFFF"/>
                    </w:rPr>
                    <w:t>100;</w:t>
                  </w:r>
                  <w:proofErr w:type="gramEnd"/>
                </w:p>
              </w:txbxContent>
            </v:textbox>
            <w10:wrap type="square" anchorx="margin"/>
          </v:shape>
        </w:pict>
      </w:r>
      <w:r w:rsidR="00227EF4" w:rsidRPr="00227EF4">
        <w:rPr>
          <w:b/>
          <w:iCs/>
          <w:color w:val="FF0000"/>
          <w:sz w:val="24"/>
        </w:rPr>
        <w:t xml:space="preserve">          </w:t>
      </w:r>
      <w:r w:rsidR="00227EF4" w:rsidRPr="00227EF4">
        <w:rPr>
          <w:b/>
          <w:iCs/>
          <w:color w:val="FF0000"/>
          <w:sz w:val="24"/>
        </w:rPr>
        <w:br/>
      </w:r>
      <w:r w:rsidR="00227EF4" w:rsidRPr="00227EF4">
        <w:br/>
      </w:r>
      <w:r w:rsidR="00227EF4" w:rsidRPr="00227EF4">
        <w:br/>
      </w:r>
    </w:p>
    <w:p w14:paraId="5C481DD0" w14:textId="77777777" w:rsidR="00227EF4" w:rsidRPr="00227EF4" w:rsidRDefault="00227EF4" w:rsidP="00227EF4">
      <w:r w:rsidRPr="00227EF4">
        <w:br/>
      </w:r>
    </w:p>
    <w:p w14:paraId="55AC9F56" w14:textId="77777777" w:rsidR="00227EF4" w:rsidRPr="00227EF4" w:rsidRDefault="00227EF4" w:rsidP="00F56347">
      <w:pPr>
        <w:pStyle w:val="ListParagraph"/>
      </w:pPr>
    </w:p>
    <w:p w14:paraId="5A6979DC" w14:textId="70BD64B8" w:rsidR="00227EF4" w:rsidRPr="00227EF4" w:rsidRDefault="00227EF4" w:rsidP="00F56347">
      <w:pPr>
        <w:pStyle w:val="ListParagraph"/>
        <w:rPr>
          <w:b/>
          <w:iCs/>
          <w:sz w:val="24"/>
        </w:rPr>
      </w:pPr>
      <w:r w:rsidRPr="00787175">
        <w:rPr>
          <w:bCs/>
          <w:iCs/>
          <w:color w:val="FF0000"/>
          <w:sz w:val="24"/>
        </w:rPr>
        <w:t>Step 4:</w:t>
      </w:r>
      <w:r w:rsidRPr="00227EF4">
        <w:rPr>
          <w:b/>
          <w:iCs/>
          <w:color w:val="FF0000"/>
          <w:sz w:val="24"/>
        </w:rPr>
        <w:t xml:space="preserve"> </w:t>
      </w:r>
      <w:r w:rsidRPr="005D45C9">
        <w:rPr>
          <w:sz w:val="24"/>
        </w:rPr>
        <w:t xml:space="preserve">Replace the placeholder code within the </w:t>
      </w:r>
      <w:proofErr w:type="spellStart"/>
      <w:r w:rsidRPr="00227EF4">
        <w:rPr>
          <w:b/>
          <w:iCs/>
          <w:sz w:val="24"/>
        </w:rPr>
        <w:t>setup_Slider_Value</w:t>
      </w:r>
      <w:proofErr w:type="spellEnd"/>
      <w:r w:rsidRPr="005D45C9">
        <w:rPr>
          <w:sz w:val="24"/>
        </w:rPr>
        <w:t xml:space="preserve"> function with the actual implementation according to the instructions </w:t>
      </w:r>
      <w:r w:rsidR="00A37A14" w:rsidRPr="005D45C9">
        <w:rPr>
          <w:bCs/>
          <w:iCs/>
          <w:sz w:val="24"/>
        </w:rPr>
        <w:t xml:space="preserve">provided </w:t>
      </w:r>
      <w:r w:rsidRPr="005D45C9">
        <w:rPr>
          <w:sz w:val="24"/>
        </w:rPr>
        <w:t>below</w:t>
      </w:r>
      <w:r w:rsidR="00A37A14" w:rsidRPr="005D45C9">
        <w:rPr>
          <w:bCs/>
          <w:iCs/>
          <w:sz w:val="24"/>
        </w:rPr>
        <w:t>.</w:t>
      </w:r>
    </w:p>
    <w:p w14:paraId="1B74E20A" w14:textId="07AEA638" w:rsidR="00227EF4" w:rsidRPr="00227EF4" w:rsidRDefault="00227EF4" w:rsidP="00227EF4">
      <w:pPr>
        <w:keepNext/>
        <w:keepLines/>
        <w:pBdr>
          <w:top w:val="single" w:sz="18" w:space="1" w:color="6F91B2"/>
          <w:left w:val="single" w:sz="18" w:space="4" w:color="6F91B2"/>
          <w:bottom w:val="single" w:sz="18" w:space="1" w:color="6F91B2"/>
          <w:right w:val="single" w:sz="18" w:space="4" w:color="6F91B2"/>
        </w:pBdr>
        <w:spacing w:before="40" w:after="0"/>
        <w:ind w:left="1440"/>
        <w:outlineLvl w:val="7"/>
        <w:rPr>
          <w:rFonts w:eastAsiaTheme="majorEastAsia"/>
          <w:color w:val="262626" w:themeColor="text1" w:themeTint="D9"/>
          <w:szCs w:val="21"/>
        </w:rPr>
      </w:pPr>
      <w:r w:rsidRPr="00227EF4">
        <w:rPr>
          <w:b/>
          <w:bCs/>
          <w:noProof/>
          <w:color w:val="262626" w:themeColor="text1" w:themeTint="D9"/>
          <w:szCs w:val="21"/>
        </w:rPr>
        <w:drawing>
          <wp:anchor distT="0" distB="0" distL="114300" distR="114300" simplePos="0" relativeHeight="251658243" behindDoc="0" locked="0" layoutInCell="1" allowOverlap="1" wp14:anchorId="18E7E9F4" wp14:editId="4182A877">
            <wp:simplePos x="0" y="0"/>
            <wp:positionH relativeFrom="margin">
              <wp:posOffset>0</wp:posOffset>
            </wp:positionH>
            <wp:positionV relativeFrom="paragraph">
              <wp:posOffset>212927</wp:posOffset>
            </wp:positionV>
            <wp:extent cx="338138" cy="338138"/>
            <wp:effectExtent l="0" t="0" r="5080" b="5080"/>
            <wp:wrapNone/>
            <wp:docPr id="1086706165" name="Picture 3" descr="A blue circle with a black letter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072492" name="Picture 3" descr="A blue circle with a black letter in it&#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38138" cy="338138"/>
                    </a:xfrm>
                    <a:prstGeom prst="rect">
                      <a:avLst/>
                    </a:prstGeom>
                  </pic:spPr>
                </pic:pic>
              </a:graphicData>
            </a:graphic>
            <wp14:sizeRelH relativeFrom="page">
              <wp14:pctWidth>0</wp14:pctWidth>
            </wp14:sizeRelH>
            <wp14:sizeRelV relativeFrom="page">
              <wp14:pctHeight>0</wp14:pctHeight>
            </wp14:sizeRelV>
          </wp:anchor>
        </w:drawing>
      </w:r>
      <w:r w:rsidRPr="00227EF4">
        <w:rPr>
          <w:rFonts w:eastAsiaTheme="majorEastAsia"/>
          <w:color w:val="262626" w:themeColor="text1" w:themeTint="D9"/>
          <w:szCs w:val="21"/>
        </w:rPr>
        <w:t xml:space="preserve">The </w:t>
      </w:r>
      <w:proofErr w:type="spellStart"/>
      <w:r w:rsidRPr="00227EF4">
        <w:rPr>
          <w:rFonts w:eastAsiaTheme="majorEastAsia"/>
          <w:b/>
          <w:bCs/>
          <w:color w:val="262626" w:themeColor="text1" w:themeTint="D9"/>
          <w:szCs w:val="21"/>
        </w:rPr>
        <w:t>setup_Slider_Value</w:t>
      </w:r>
      <w:proofErr w:type="spellEnd"/>
      <w:r w:rsidRPr="00227EF4">
        <w:rPr>
          <w:rFonts w:eastAsiaTheme="majorEastAsia"/>
          <w:b/>
          <w:bCs/>
          <w:color w:val="262626" w:themeColor="text1" w:themeTint="D9"/>
          <w:szCs w:val="21"/>
        </w:rPr>
        <w:t xml:space="preserve"> </w:t>
      </w:r>
      <w:r w:rsidRPr="00227EF4">
        <w:rPr>
          <w:rFonts w:eastAsiaTheme="majorEastAsia"/>
          <w:color w:val="262626" w:themeColor="text1" w:themeTint="D9"/>
          <w:szCs w:val="21"/>
        </w:rPr>
        <w:t>function customizes the behavior of a slider widget by adjusting its value based on a specified step increment and ensures that a label displays the correct, adjusted slider value. This function connects an event handler to the slider's value change event, dynamically updates the slider's value to a multiple of the step increment and updates the label to reflect this value.</w:t>
      </w:r>
    </w:p>
    <w:p w14:paraId="6E10496F" w14:textId="77777777" w:rsidR="00227EF4" w:rsidRPr="00227EF4" w:rsidRDefault="00ED4C55" w:rsidP="00227EF4">
      <w:r>
        <w:rPr>
          <w:noProof/>
        </w:rPr>
        <w:lastRenderedPageBreak/>
        <w:pict w14:anchorId="316A6EF5">
          <v:shape id="_x0000_s2066" type="#_x0000_t202" style="position:absolute;margin-left:43.65pt;margin-top:20.2pt;width:455.25pt;height:417.2pt;z-index:251658273;visibility:visible;mso-wrap-distance-top:3.6pt;mso-wrap-distance-bottom:3.6pt;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">
            <v:textbox style="mso-next-textbox:#_x0000_s2066">
              <w:txbxContent>
                <w:p w14:paraId="5A252AC7" w14:textId="77777777" w:rsidR="00490E25" w:rsidRDefault="00490E25" w:rsidP="00227EF4">
                  <w:r>
                    <w:t xml:space="preserve">void </w:t>
                  </w:r>
                  <w:proofErr w:type="spellStart"/>
                  <w:r>
                    <w:t>setup_Slider_</w:t>
                  </w:r>
                  <w:proofErr w:type="gramStart"/>
                  <w:r>
                    <w:t>Value</w:t>
                  </w:r>
                  <w:proofErr w:type="spellEnd"/>
                  <w:r>
                    <w:t>(</w:t>
                  </w:r>
                  <w:proofErr w:type="spellStart"/>
                  <w:proofErr w:type="gramEnd"/>
                  <w:r>
                    <w:rPr>
                      <w:rStyle w:val="ui-provider"/>
                    </w:rPr>
                    <w:t>egt</w:t>
                  </w:r>
                  <w:proofErr w:type="spellEnd"/>
                  <w:r>
                    <w:rPr>
                      <w:rStyle w:val="ui-provider"/>
                    </w:rPr>
                    <w:t>::Slider&amp; slider, std::</w:t>
                  </w:r>
                  <w:proofErr w:type="spellStart"/>
                  <w:r>
                    <w:rPr>
                      <w:rStyle w:val="ui-provider"/>
                    </w:rPr>
                    <w:t>shared_ptr</w:t>
                  </w:r>
                  <w:proofErr w:type="spellEnd"/>
                  <w:r>
                    <w:rPr>
                      <w:rStyle w:val="ui-provider"/>
                    </w:rPr>
                    <w:t>&lt;</w:t>
                  </w:r>
                  <w:proofErr w:type="spellStart"/>
                  <w:r>
                    <w:rPr>
                      <w:rStyle w:val="ui-provider"/>
                    </w:rPr>
                    <w:t>egt</w:t>
                  </w:r>
                  <w:proofErr w:type="spellEnd"/>
                  <w:r>
                    <w:rPr>
                      <w:rStyle w:val="ui-provider"/>
                    </w:rPr>
                    <w:t>::v1::Label&gt;&amp; label</w:t>
                  </w:r>
                  <w:r>
                    <w:t>)</w:t>
                  </w:r>
                </w:p>
                <w:p w14:paraId="5EE6F360" w14:textId="77777777" w:rsidR="00490E25" w:rsidRDefault="00490E25" w:rsidP="00227EF4">
                  <w:r>
                    <w:t>{</w:t>
                  </w:r>
                </w:p>
                <w:p w14:paraId="5D1396F8" w14:textId="37D87619" w:rsidR="00490E25" w:rsidRPr="000D2D02" w:rsidRDefault="00490E25" w:rsidP="00227EF4">
                  <w:pPr>
                    <w:rPr>
                      <w:b/>
                      <w:bCs/>
                    </w:rPr>
                  </w:pPr>
                  <w:r w:rsidRPr="000D2D02">
                    <w:rPr>
                      <w:b/>
                      <w:bCs/>
                    </w:rPr>
                    <w:t xml:space="preserve">     </w:t>
                  </w:r>
                  <w:r w:rsidRPr="000D2D02">
                    <w:rPr>
                      <w:rFonts w:cstheme="minorHAnsi"/>
                      <w:b/>
                      <w:bCs/>
                      <w:color w:val="222222"/>
                      <w:sz w:val="21"/>
                      <w:szCs w:val="21"/>
                      <w:shd w:val="clear" w:color="auto" w:fill="FFFFFF"/>
                    </w:rPr>
                    <w:t xml:space="preserve">int </w:t>
                  </w:r>
                  <w:proofErr w:type="spellStart"/>
                  <w:r w:rsidRPr="000D2D02">
                    <w:rPr>
                      <w:rFonts w:cstheme="minorHAnsi"/>
                      <w:b/>
                      <w:bCs/>
                      <w:color w:val="222222"/>
                      <w:sz w:val="21"/>
                      <w:szCs w:val="21"/>
                      <w:shd w:val="clear" w:color="auto" w:fill="FFFFFF"/>
                    </w:rPr>
                    <w:t>step_increment</w:t>
                  </w:r>
                  <w:proofErr w:type="spellEnd"/>
                  <w:r w:rsidRPr="000D2D02">
                    <w:rPr>
                      <w:rFonts w:cstheme="minorHAnsi"/>
                      <w:b/>
                      <w:bCs/>
                      <w:color w:val="222222"/>
                      <w:sz w:val="21"/>
                      <w:szCs w:val="21"/>
                      <w:shd w:val="clear" w:color="auto" w:fill="FFFFFF"/>
                    </w:rPr>
                    <w:t xml:space="preserve"> = </w:t>
                  </w:r>
                  <w:proofErr w:type="gramStart"/>
                  <w:r w:rsidR="00CF5860">
                    <w:rPr>
                      <w:rFonts w:cstheme="minorHAnsi"/>
                      <w:b/>
                      <w:bCs/>
                      <w:color w:val="222222"/>
                      <w:sz w:val="21"/>
                      <w:szCs w:val="21"/>
                      <w:shd w:val="clear" w:color="auto" w:fill="FFFFFF"/>
                    </w:rPr>
                    <w:t>1</w:t>
                  </w:r>
                  <w:r w:rsidRPr="000D2D02">
                    <w:rPr>
                      <w:rFonts w:cstheme="minorHAnsi"/>
                      <w:b/>
                      <w:bCs/>
                      <w:color w:val="222222"/>
                      <w:sz w:val="21"/>
                      <w:szCs w:val="21"/>
                      <w:shd w:val="clear" w:color="auto" w:fill="FFFFFF"/>
                    </w:rPr>
                    <w:t>00;</w:t>
                  </w:r>
                  <w:proofErr w:type="gramEnd"/>
                </w:p>
                <w:p w14:paraId="539393EA" w14:textId="77777777" w:rsidR="00490E25" w:rsidRDefault="00490E25" w:rsidP="00227EF4">
                  <w:r>
                    <w:t xml:space="preserve">    // Connect value change event of slider to update label and slider value</w:t>
                  </w:r>
                </w:p>
                <w:p w14:paraId="5F9E6075" w14:textId="77777777" w:rsidR="00490E25" w:rsidRDefault="00490E25" w:rsidP="00227EF4">
                  <w:r>
                    <w:t xml:space="preserve">    </w:t>
                  </w:r>
                  <w:proofErr w:type="spellStart"/>
                  <w:proofErr w:type="gramStart"/>
                  <w:r>
                    <w:t>slider.on</w:t>
                  </w:r>
                  <w:proofErr w:type="gramEnd"/>
                  <w:r>
                    <w:t>_value_changed</w:t>
                  </w:r>
                  <w:proofErr w:type="spellEnd"/>
                  <w:r>
                    <w:t xml:space="preserve">([&amp;label, &amp;slider, </w:t>
                  </w:r>
                  <w:proofErr w:type="spellStart"/>
                  <w:r>
                    <w:t>step_increment</w:t>
                  </w:r>
                  <w:proofErr w:type="spellEnd"/>
                  <w:r>
                    <w:t>]()</w:t>
                  </w:r>
                </w:p>
                <w:p w14:paraId="59E74A49" w14:textId="77777777" w:rsidR="00490E25" w:rsidRDefault="00490E25" w:rsidP="00227EF4">
                  <w:r>
                    <w:t xml:space="preserve">    {</w:t>
                  </w:r>
                </w:p>
                <w:p w14:paraId="1919ADEF" w14:textId="77777777" w:rsidR="00490E25" w:rsidRPr="009F54AB" w:rsidRDefault="00490E25" w:rsidP="00227EF4">
                  <w:pPr>
                    <w:rPr>
                      <w:b/>
                      <w:bCs/>
                    </w:rPr>
                  </w:pPr>
                  <w:r w:rsidRPr="009F54AB">
                    <w:rPr>
                      <w:b/>
                      <w:bCs/>
                    </w:rPr>
                    <w:t>// TODO: Modify the code line below to update the label with the slider value</w:t>
                  </w:r>
                </w:p>
                <w:p w14:paraId="09327462" w14:textId="77777777" w:rsidR="00490E25" w:rsidRPr="009F54AB" w:rsidRDefault="00490E25" w:rsidP="00227EF4">
                  <w:pPr>
                    <w:rPr>
                      <w:b/>
                      <w:bCs/>
                    </w:rPr>
                  </w:pPr>
                  <w:r w:rsidRPr="009F54AB">
                    <w:rPr>
                      <w:b/>
                      <w:bCs/>
                    </w:rPr>
                    <w:t xml:space="preserve">// Hint: Concatenate the </w:t>
                  </w:r>
                  <w:proofErr w:type="spellStart"/>
                  <w:r w:rsidRPr="009F54AB">
                    <w:rPr>
                      <w:b/>
                      <w:bCs/>
                    </w:rPr>
                    <w:t>slider.value</w:t>
                  </w:r>
                  <w:proofErr w:type="spellEnd"/>
                  <w:r w:rsidRPr="009F54AB">
                    <w:rPr>
                      <w:b/>
                      <w:bCs/>
                    </w:rPr>
                    <w:t xml:space="preserve"> to the existing “$” String</w:t>
                  </w:r>
                </w:p>
                <w:p w14:paraId="6FA77CCF" w14:textId="77777777" w:rsidR="00490E25" w:rsidRDefault="00490E25" w:rsidP="00227EF4">
                  <w:pPr>
                    <w:rPr>
                      <w:b/>
                      <w:bCs/>
                    </w:rPr>
                  </w:pPr>
                  <w:r w:rsidRPr="009F54AB">
                    <w:rPr>
                      <w:b/>
                      <w:bCs/>
                    </w:rPr>
                    <w:t xml:space="preserve">// Example: If the slider value is </w:t>
                  </w:r>
                  <w:r>
                    <w:rPr>
                      <w:b/>
                      <w:bCs/>
                    </w:rPr>
                    <w:t>200</w:t>
                  </w:r>
                  <w:r w:rsidRPr="009F54AB">
                    <w:rPr>
                      <w:b/>
                      <w:bCs/>
                    </w:rPr>
                    <w:t xml:space="preserve">, the label should display "$ </w:t>
                  </w:r>
                  <w:r>
                    <w:rPr>
                      <w:b/>
                      <w:bCs/>
                    </w:rPr>
                    <w:t>200</w:t>
                  </w:r>
                  <w:r w:rsidRPr="009F54AB">
                    <w:rPr>
                      <w:b/>
                      <w:bCs/>
                    </w:rPr>
                    <w:t>"</w:t>
                  </w:r>
                </w:p>
                <w:p w14:paraId="076C0DA9" w14:textId="77777777" w:rsidR="00490E25" w:rsidRDefault="00490E25" w:rsidP="00227EF4">
                  <w:r>
                    <w:t xml:space="preserve">        label-&gt;</w:t>
                  </w:r>
                  <w:proofErr w:type="gramStart"/>
                  <w:r>
                    <w:t>text(</w:t>
                  </w:r>
                  <w:proofErr w:type="gramEnd"/>
                  <w:r>
                    <w:t>"$ ");</w:t>
                  </w:r>
                </w:p>
                <w:p w14:paraId="5754B4A1" w14:textId="77777777" w:rsidR="00490E25" w:rsidRDefault="00490E25" w:rsidP="00227EF4">
                  <w:r>
                    <w:t xml:space="preserve">        int value = </w:t>
                  </w:r>
                  <w:proofErr w:type="spellStart"/>
                  <w:r>
                    <w:t>slider.</w:t>
                  </w:r>
                  <w:proofErr w:type="gramStart"/>
                  <w:r>
                    <w:t>value</w:t>
                  </w:r>
                  <w:proofErr w:type="spellEnd"/>
                  <w:r>
                    <w:t>(</w:t>
                  </w:r>
                  <w:proofErr w:type="gramEnd"/>
                  <w:r>
                    <w:t>);</w:t>
                  </w:r>
                </w:p>
                <w:p w14:paraId="67A27315" w14:textId="77777777" w:rsidR="00490E25" w:rsidRDefault="00490E25" w:rsidP="00227EF4"/>
                <w:p w14:paraId="5E25CA5D" w14:textId="77777777" w:rsidR="00490E25" w:rsidRDefault="00490E25" w:rsidP="00227EF4">
                  <w:r>
                    <w:t xml:space="preserve">        // Adjust the value to be a multiple of </w:t>
                  </w:r>
                  <w:proofErr w:type="spellStart"/>
                  <w:r>
                    <w:t>step_increment</w:t>
                  </w:r>
                  <w:proofErr w:type="spellEnd"/>
                  <w:r>
                    <w:t xml:space="preserve"> within the range of 0 to 1000</w:t>
                  </w:r>
                </w:p>
                <w:p w14:paraId="6AD1348A" w14:textId="77777777" w:rsidR="00490E25" w:rsidRDefault="00490E25" w:rsidP="00227EF4">
                  <w:r>
                    <w:t xml:space="preserve">        value = </w:t>
                  </w:r>
                  <w:proofErr w:type="gramStart"/>
                  <w:r>
                    <w:t>std::</w:t>
                  </w:r>
                  <w:proofErr w:type="gramEnd"/>
                  <w:r>
                    <w:t xml:space="preserve">max(0, std::min(1000, (value / </w:t>
                  </w:r>
                  <w:proofErr w:type="spellStart"/>
                  <w:r>
                    <w:t>step_increment</w:t>
                  </w:r>
                  <w:proofErr w:type="spellEnd"/>
                  <w:r>
                    <w:t xml:space="preserve">) * </w:t>
                  </w:r>
                  <w:proofErr w:type="spellStart"/>
                  <w:r>
                    <w:t>step_increment</w:t>
                  </w:r>
                  <w:proofErr w:type="spellEnd"/>
                  <w:r>
                    <w:t>));</w:t>
                  </w:r>
                </w:p>
                <w:p w14:paraId="76D97B67" w14:textId="77777777" w:rsidR="00490E25" w:rsidRDefault="00490E25" w:rsidP="00227EF4"/>
                <w:p w14:paraId="10602691" w14:textId="77777777" w:rsidR="00490E25" w:rsidRDefault="00490E25" w:rsidP="00227EF4">
                  <w:r>
                    <w:t xml:space="preserve">        // Update the slider's value</w:t>
                  </w:r>
                </w:p>
                <w:p w14:paraId="53B43DCD" w14:textId="77777777" w:rsidR="00490E25" w:rsidRDefault="00490E25" w:rsidP="00227EF4">
                  <w:r>
                    <w:t xml:space="preserve">        </w:t>
                  </w:r>
                  <w:proofErr w:type="spellStart"/>
                  <w:r>
                    <w:t>slider.value</w:t>
                  </w:r>
                  <w:proofErr w:type="spellEnd"/>
                  <w:r>
                    <w:t>(value</w:t>
                  </w:r>
                  <w:proofErr w:type="gramStart"/>
                  <w:r>
                    <w:t>);</w:t>
                  </w:r>
                  <w:proofErr w:type="gramEnd"/>
                </w:p>
                <w:p w14:paraId="44B3B2FF" w14:textId="77777777" w:rsidR="00490E25" w:rsidRDefault="00490E25" w:rsidP="00227EF4">
                  <w:r>
                    <w:t xml:space="preserve">    });</w:t>
                  </w:r>
                </w:p>
                <w:p w14:paraId="3CE6AC17" w14:textId="77777777" w:rsidR="00490E25" w:rsidRPr="006E2BA2" w:rsidRDefault="00490E25" w:rsidP="00227EF4">
                  <w:r>
                    <w:t>}</w:t>
                  </w:r>
                </w:p>
              </w:txbxContent>
            </v:textbox>
            <w10:wrap type="square" anchorx="margin"/>
          </v:shape>
        </w:pict>
      </w:r>
    </w:p>
    <w:p w14:paraId="01DE232F" w14:textId="77777777" w:rsidR="00227EF4" w:rsidRPr="00227EF4" w:rsidRDefault="00227EF4" w:rsidP="00227EF4"/>
    <w:p w14:paraId="41F87F4A" w14:textId="77777777" w:rsidR="00227EF4" w:rsidRPr="00227EF4" w:rsidRDefault="00227EF4" w:rsidP="00227EF4">
      <w:pPr>
        <w:keepNext/>
        <w:keepLines/>
        <w:spacing w:before="160" w:after="120"/>
        <w:ind w:left="720"/>
        <w:outlineLvl w:val="3"/>
        <w:rPr>
          <w:b/>
          <w:iCs/>
          <w:color w:val="FF0000"/>
          <w:sz w:val="24"/>
        </w:rPr>
      </w:pPr>
    </w:p>
    <w:p w14:paraId="75382315" w14:textId="77777777" w:rsidR="00227EF4" w:rsidRPr="00227EF4" w:rsidRDefault="00227EF4" w:rsidP="00227EF4">
      <w:pPr>
        <w:keepNext/>
        <w:keepLines/>
        <w:spacing w:before="160" w:after="120"/>
        <w:ind w:left="720"/>
        <w:outlineLvl w:val="3"/>
        <w:rPr>
          <w:b/>
          <w:iCs/>
          <w:color w:val="FF0000"/>
          <w:sz w:val="24"/>
        </w:rPr>
      </w:pPr>
    </w:p>
    <w:p w14:paraId="05A6CE60" w14:textId="77777777" w:rsidR="00227EF4" w:rsidRPr="00227EF4" w:rsidRDefault="00227EF4" w:rsidP="00227EF4">
      <w:pPr>
        <w:keepNext/>
        <w:keepLines/>
        <w:spacing w:before="160" w:after="120"/>
        <w:ind w:left="720"/>
        <w:outlineLvl w:val="3"/>
        <w:rPr>
          <w:b/>
          <w:iCs/>
          <w:color w:val="FF0000"/>
          <w:sz w:val="24"/>
        </w:rPr>
      </w:pPr>
    </w:p>
    <w:p w14:paraId="6B47E228" w14:textId="77777777" w:rsidR="00227EF4" w:rsidRPr="00227EF4" w:rsidRDefault="00227EF4" w:rsidP="00227EF4">
      <w:pPr>
        <w:keepNext/>
        <w:keepLines/>
        <w:spacing w:before="160" w:after="120"/>
        <w:ind w:left="720"/>
        <w:outlineLvl w:val="3"/>
        <w:rPr>
          <w:b/>
          <w:iCs/>
          <w:color w:val="FF0000"/>
          <w:sz w:val="24"/>
        </w:rPr>
      </w:pPr>
    </w:p>
    <w:p w14:paraId="3FBC1BF5" w14:textId="77777777" w:rsidR="00227EF4" w:rsidRPr="00227EF4" w:rsidRDefault="00227EF4" w:rsidP="00227EF4">
      <w:pPr>
        <w:keepNext/>
        <w:keepLines/>
        <w:spacing w:before="160" w:after="120"/>
        <w:ind w:left="720"/>
        <w:outlineLvl w:val="3"/>
        <w:rPr>
          <w:b/>
          <w:iCs/>
          <w:color w:val="FF0000"/>
          <w:sz w:val="24"/>
        </w:rPr>
      </w:pPr>
    </w:p>
    <w:p w14:paraId="2E89508F" w14:textId="77777777" w:rsidR="00227EF4" w:rsidRPr="00227EF4" w:rsidRDefault="00227EF4" w:rsidP="00227EF4">
      <w:pPr>
        <w:keepNext/>
        <w:keepLines/>
        <w:spacing w:before="160" w:after="120"/>
        <w:ind w:left="720"/>
        <w:outlineLvl w:val="3"/>
        <w:rPr>
          <w:b/>
          <w:iCs/>
          <w:color w:val="FF0000"/>
          <w:sz w:val="24"/>
        </w:rPr>
      </w:pPr>
    </w:p>
    <w:p w14:paraId="64E44D85" w14:textId="77777777" w:rsidR="00227EF4" w:rsidRPr="00227EF4" w:rsidRDefault="00227EF4" w:rsidP="00227EF4">
      <w:pPr>
        <w:keepNext/>
        <w:keepLines/>
        <w:spacing w:before="160" w:after="120"/>
        <w:ind w:left="720"/>
        <w:outlineLvl w:val="3"/>
        <w:rPr>
          <w:b/>
          <w:iCs/>
          <w:color w:val="FF0000"/>
          <w:sz w:val="24"/>
        </w:rPr>
      </w:pPr>
    </w:p>
    <w:p w14:paraId="257EE3C6" w14:textId="77777777" w:rsidR="00227EF4" w:rsidRPr="00227EF4" w:rsidRDefault="00227EF4" w:rsidP="00227EF4">
      <w:pPr>
        <w:keepNext/>
        <w:keepLines/>
        <w:spacing w:before="160" w:after="120"/>
        <w:ind w:left="720"/>
        <w:outlineLvl w:val="3"/>
        <w:rPr>
          <w:b/>
          <w:iCs/>
          <w:color w:val="FF0000"/>
          <w:sz w:val="24"/>
        </w:rPr>
      </w:pPr>
    </w:p>
    <w:p w14:paraId="0FF4F175" w14:textId="77777777" w:rsidR="00227EF4" w:rsidRPr="00227EF4" w:rsidRDefault="00227EF4" w:rsidP="00227EF4">
      <w:pPr>
        <w:keepNext/>
        <w:keepLines/>
        <w:spacing w:before="160" w:after="120"/>
        <w:ind w:left="720"/>
        <w:outlineLvl w:val="3"/>
        <w:rPr>
          <w:b/>
          <w:iCs/>
          <w:color w:val="FF0000"/>
          <w:sz w:val="24"/>
        </w:rPr>
      </w:pPr>
    </w:p>
    <w:p w14:paraId="42DFD6C4" w14:textId="77777777" w:rsidR="00227EF4" w:rsidRPr="00227EF4" w:rsidRDefault="00227EF4" w:rsidP="00227EF4">
      <w:pPr>
        <w:keepNext/>
        <w:keepLines/>
        <w:spacing w:before="160" w:after="120"/>
        <w:ind w:left="720"/>
        <w:outlineLvl w:val="3"/>
        <w:rPr>
          <w:b/>
          <w:iCs/>
          <w:color w:val="FF0000"/>
          <w:sz w:val="24"/>
        </w:rPr>
      </w:pPr>
    </w:p>
    <w:p w14:paraId="203EFF10" w14:textId="77777777" w:rsidR="00227EF4" w:rsidRPr="00227EF4" w:rsidRDefault="00227EF4" w:rsidP="00227EF4">
      <w:pPr>
        <w:keepNext/>
        <w:keepLines/>
        <w:spacing w:before="160" w:after="120"/>
        <w:ind w:left="720"/>
        <w:outlineLvl w:val="3"/>
        <w:rPr>
          <w:b/>
          <w:iCs/>
          <w:color w:val="FF0000"/>
          <w:sz w:val="24"/>
        </w:rPr>
      </w:pPr>
    </w:p>
    <w:p w14:paraId="2BCBC4D5" w14:textId="77777777" w:rsidR="00227EF4" w:rsidRPr="00227EF4" w:rsidRDefault="00227EF4" w:rsidP="00227EF4">
      <w:pPr>
        <w:keepNext/>
        <w:keepLines/>
        <w:spacing w:before="160" w:after="120"/>
        <w:ind w:left="720"/>
        <w:outlineLvl w:val="3"/>
        <w:rPr>
          <w:b/>
          <w:iCs/>
          <w:color w:val="FF0000"/>
          <w:sz w:val="24"/>
        </w:rPr>
      </w:pPr>
    </w:p>
    <w:p w14:paraId="434AE5D0" w14:textId="77777777" w:rsidR="00227EF4" w:rsidRPr="00227EF4" w:rsidRDefault="00227EF4" w:rsidP="00227EF4">
      <w:pPr>
        <w:keepNext/>
        <w:keepLines/>
        <w:spacing w:before="160" w:after="120"/>
        <w:ind w:left="720"/>
        <w:outlineLvl w:val="3"/>
        <w:rPr>
          <w:b/>
          <w:iCs/>
          <w:color w:val="FF0000"/>
          <w:sz w:val="24"/>
        </w:rPr>
      </w:pPr>
    </w:p>
    <w:p w14:paraId="2B5F2C83" w14:textId="77777777" w:rsidR="00227EF4" w:rsidRPr="00227EF4" w:rsidRDefault="00227EF4" w:rsidP="00227EF4"/>
    <w:p w14:paraId="7D3B7028" w14:textId="77777777" w:rsidR="00227EF4" w:rsidRPr="00227EF4" w:rsidRDefault="00227EF4" w:rsidP="00227EF4"/>
    <w:p w14:paraId="6C4AB52D" w14:textId="77777777" w:rsidR="00227EF4" w:rsidRPr="00227EF4" w:rsidRDefault="00227EF4" w:rsidP="00227EF4"/>
    <w:p w14:paraId="2B05C079" w14:textId="6BA1B965" w:rsidR="00227EF4" w:rsidRPr="00227EF4" w:rsidRDefault="00716E4E" w:rsidP="00716E4E">
      <w:pPr>
        <w:pStyle w:val="warning"/>
      </w:pPr>
      <w:r w:rsidRPr="00D7201B">
        <w:rPr>
          <w:b/>
          <w:bCs/>
          <w:noProof/>
        </w:rPr>
        <w:drawing>
          <wp:anchor distT="0" distB="0" distL="114300" distR="114300" simplePos="0" relativeHeight="251658269" behindDoc="0" locked="0" layoutInCell="1" allowOverlap="1" wp14:anchorId="6E2E10D8" wp14:editId="4C85BBB7">
            <wp:simplePos x="0" y="0"/>
            <wp:positionH relativeFrom="column">
              <wp:posOffset>86265</wp:posOffset>
            </wp:positionH>
            <wp:positionV relativeFrom="paragraph">
              <wp:posOffset>77003</wp:posOffset>
            </wp:positionV>
            <wp:extent cx="374904" cy="338328"/>
            <wp:effectExtent l="0" t="0" r="6350" b="5080"/>
            <wp:wrapNone/>
            <wp:docPr id="1951576195" name="Picture 4" descr="A red triangle with a black exclamation m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112743" name="Picture 4" descr="A red triangle with a black exclamation mark&#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74904" cy="338328"/>
                    </a:xfrm>
                    <a:prstGeom prst="rect">
                      <a:avLst/>
                    </a:prstGeom>
                  </pic:spPr>
                </pic:pic>
              </a:graphicData>
            </a:graphic>
            <wp14:sizeRelH relativeFrom="page">
              <wp14:pctWidth>0</wp14:pctWidth>
            </wp14:sizeRelH>
            <wp14:sizeRelV relativeFrom="page">
              <wp14:pctHeight>0</wp14:pctHeight>
            </wp14:sizeRelV>
          </wp:anchor>
        </w:drawing>
      </w:r>
      <w:r w:rsidR="00227EF4" w:rsidRPr="00227EF4">
        <w:t>Before proceeding to build and run the new program on the target, ensure to stop the current remote execution</w:t>
      </w:r>
      <w:r w:rsidR="00F56347">
        <w:t>.</w:t>
      </w:r>
      <w:r w:rsidR="00227EF4" w:rsidRPr="00227EF4">
        <w:t xml:space="preserve"> Only then new program </w:t>
      </w:r>
      <w:r w:rsidR="00F56347">
        <w:t>can</w:t>
      </w:r>
      <w:r w:rsidR="00227EF4" w:rsidRPr="00227EF4">
        <w:t xml:space="preserve"> be executed on the target.</w:t>
      </w:r>
    </w:p>
    <w:p w14:paraId="2CC2802A" w14:textId="1A7631BC" w:rsidR="00227EF4" w:rsidRPr="00227EF4" w:rsidRDefault="00227EF4" w:rsidP="00227EF4">
      <w:r w:rsidRPr="00227EF4">
        <w:t xml:space="preserve">            </w:t>
      </w:r>
    </w:p>
    <w:p w14:paraId="209CF3CF" w14:textId="77777777" w:rsidR="002C32E9" w:rsidRDefault="002C32E9" w:rsidP="00F56347">
      <w:pPr>
        <w:pStyle w:val="ListParagraph"/>
      </w:pPr>
    </w:p>
    <w:p w14:paraId="25A238F6" w14:textId="3094732B" w:rsidR="002C32E9" w:rsidRPr="00BA6B86" w:rsidRDefault="002C32E9" w:rsidP="00F56347">
      <w:pPr>
        <w:pStyle w:val="ListParagraph"/>
        <w:rPr>
          <w:b/>
          <w:iCs/>
          <w:sz w:val="24"/>
        </w:rPr>
      </w:pPr>
      <w:r w:rsidRPr="00F56347">
        <w:rPr>
          <w:bCs/>
          <w:iCs/>
          <w:color w:val="FF0000"/>
          <w:sz w:val="24"/>
        </w:rPr>
        <w:t>Step 5:</w:t>
      </w:r>
      <w:r w:rsidRPr="00227EF4">
        <w:rPr>
          <w:b/>
          <w:iCs/>
          <w:color w:val="FF0000"/>
          <w:sz w:val="24"/>
        </w:rPr>
        <w:t xml:space="preserve"> </w:t>
      </w:r>
      <w:r w:rsidRPr="00EB609B">
        <w:rPr>
          <w:sz w:val="24"/>
        </w:rPr>
        <w:t xml:space="preserve">Finally, build the LNX3_MASTERS project and run the configurations as instructed in </w:t>
      </w:r>
      <w:hyperlink w:anchor="_Exercise_2:_Building" w:history="1">
        <w:r w:rsidRPr="00EB609B">
          <w:rPr>
            <w:rStyle w:val="Hyperlink"/>
            <w:bCs/>
            <w:iCs/>
            <w:sz w:val="24"/>
          </w:rPr>
          <w:t>Exercise</w:t>
        </w:r>
        <w:r w:rsidR="00C60A80">
          <w:rPr>
            <w:rStyle w:val="Hyperlink"/>
            <w:bCs/>
            <w:iCs/>
            <w:sz w:val="24"/>
          </w:rPr>
          <w:t xml:space="preserve"> </w:t>
        </w:r>
        <w:r w:rsidR="00F56347">
          <w:rPr>
            <w:rStyle w:val="Hyperlink"/>
            <w:bCs/>
            <w:iCs/>
            <w:sz w:val="24"/>
          </w:rPr>
          <w:t>2</w:t>
        </w:r>
      </w:hyperlink>
      <w:r w:rsidRPr="00EB609B">
        <w:rPr>
          <w:bCs/>
          <w:iCs/>
          <w:sz w:val="24"/>
        </w:rPr>
        <w:t>.</w:t>
      </w:r>
      <w:r w:rsidRPr="00227EF4">
        <w:rPr>
          <w:b/>
          <w:iCs/>
          <w:sz w:val="24"/>
        </w:rPr>
        <w:t xml:space="preserve"> </w:t>
      </w:r>
    </w:p>
    <w:p w14:paraId="441646AD" w14:textId="77777777" w:rsidR="002C32E9" w:rsidRPr="00227EF4" w:rsidRDefault="002C32E9" w:rsidP="00227EF4"/>
    <w:p w14:paraId="0526E85A" w14:textId="510CCAD2" w:rsidR="00227EF4" w:rsidRPr="00BA6B86" w:rsidRDefault="00227EF4" w:rsidP="00BA6B86">
      <w:pPr>
        <w:keepNext/>
        <w:keepLines/>
        <w:pBdr>
          <w:top w:val="single" w:sz="18" w:space="1" w:color="6F91B2"/>
          <w:left w:val="single" w:sz="18" w:space="4" w:color="6F91B2"/>
          <w:bottom w:val="single" w:sz="18" w:space="1" w:color="6F91B2"/>
          <w:right w:val="single" w:sz="18" w:space="4" w:color="6F91B2"/>
        </w:pBdr>
        <w:spacing w:before="40" w:after="0"/>
        <w:ind w:left="1440"/>
        <w:outlineLvl w:val="7"/>
        <w:rPr>
          <w:b/>
          <w:color w:val="000000" w:themeColor="text1"/>
          <w:szCs w:val="21"/>
        </w:rPr>
      </w:pPr>
      <w:r w:rsidRPr="00227EF4">
        <w:rPr>
          <w:b/>
          <w:bCs/>
          <w:noProof/>
          <w:color w:val="262626" w:themeColor="text1" w:themeTint="D9"/>
          <w:szCs w:val="21"/>
        </w:rPr>
        <w:drawing>
          <wp:anchor distT="0" distB="0" distL="114300" distR="114300" simplePos="0" relativeHeight="251658246" behindDoc="0" locked="0" layoutInCell="1" allowOverlap="1" wp14:anchorId="5391C2F5" wp14:editId="417F3731">
            <wp:simplePos x="0" y="0"/>
            <wp:positionH relativeFrom="margin">
              <wp:posOffset>89854</wp:posOffset>
            </wp:positionH>
            <wp:positionV relativeFrom="paragraph">
              <wp:posOffset>10571</wp:posOffset>
            </wp:positionV>
            <wp:extent cx="338138" cy="338138"/>
            <wp:effectExtent l="0" t="0" r="5080" b="5080"/>
            <wp:wrapNone/>
            <wp:docPr id="777615206" name="Picture 3" descr="A blue circle with a black letter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072492" name="Picture 3" descr="A blue circle with a black letter in it&#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38138" cy="338138"/>
                    </a:xfrm>
                    <a:prstGeom prst="rect">
                      <a:avLst/>
                    </a:prstGeom>
                  </pic:spPr>
                </pic:pic>
              </a:graphicData>
            </a:graphic>
            <wp14:sizeRelH relativeFrom="page">
              <wp14:pctWidth>0</wp14:pctWidth>
            </wp14:sizeRelH>
            <wp14:sizeRelV relativeFrom="page">
              <wp14:pctHeight>0</wp14:pctHeight>
            </wp14:sizeRelV>
          </wp:anchor>
        </w:drawing>
      </w:r>
      <w:r w:rsidRPr="00227EF4">
        <w:rPr>
          <w:b/>
          <w:bCs/>
          <w:color w:val="262626" w:themeColor="text1" w:themeTint="D9"/>
          <w:szCs w:val="21"/>
        </w:rPr>
        <w:t xml:space="preserve">Updated </w:t>
      </w:r>
      <w:proofErr w:type="spellStart"/>
      <w:r w:rsidRPr="00227EF4">
        <w:rPr>
          <w:b/>
          <w:bCs/>
          <w:color w:val="262626" w:themeColor="text1" w:themeTint="D9"/>
          <w:szCs w:val="21"/>
        </w:rPr>
        <w:t>Codeline</w:t>
      </w:r>
      <w:proofErr w:type="spellEnd"/>
      <w:r w:rsidRPr="00227EF4">
        <w:rPr>
          <w:b/>
          <w:bCs/>
          <w:color w:val="262626" w:themeColor="text1" w:themeTint="D9"/>
          <w:szCs w:val="21"/>
        </w:rPr>
        <w:t>: label-&gt;</w:t>
      </w:r>
      <w:proofErr w:type="gramStart"/>
      <w:r w:rsidRPr="00227EF4">
        <w:rPr>
          <w:b/>
          <w:bCs/>
          <w:color w:val="262626" w:themeColor="text1" w:themeTint="D9"/>
          <w:szCs w:val="21"/>
        </w:rPr>
        <w:t>text(</w:t>
      </w:r>
      <w:proofErr w:type="gramEnd"/>
      <w:r w:rsidRPr="00227EF4">
        <w:rPr>
          <w:b/>
          <w:bCs/>
          <w:color w:val="262626" w:themeColor="text1" w:themeTint="D9"/>
          <w:szCs w:val="21"/>
        </w:rPr>
        <w:t>“$ “ + std::</w:t>
      </w:r>
      <w:proofErr w:type="spellStart"/>
      <w:r w:rsidRPr="00227EF4">
        <w:rPr>
          <w:b/>
          <w:bCs/>
          <w:color w:val="262626" w:themeColor="text1" w:themeTint="D9"/>
          <w:szCs w:val="21"/>
        </w:rPr>
        <w:t>to_string</w:t>
      </w:r>
      <w:proofErr w:type="spellEnd"/>
      <w:r w:rsidRPr="00227EF4">
        <w:rPr>
          <w:b/>
          <w:bCs/>
          <w:color w:val="262626" w:themeColor="text1" w:themeTint="D9"/>
          <w:szCs w:val="21"/>
        </w:rPr>
        <w:t>(</w:t>
      </w:r>
      <w:proofErr w:type="spellStart"/>
      <w:r w:rsidRPr="00227EF4">
        <w:rPr>
          <w:b/>
          <w:bCs/>
          <w:color w:val="262626" w:themeColor="text1" w:themeTint="D9"/>
          <w:szCs w:val="21"/>
        </w:rPr>
        <w:t>slider.value</w:t>
      </w:r>
      <w:proofErr w:type="spellEnd"/>
      <w:r w:rsidRPr="00227EF4">
        <w:rPr>
          <w:b/>
          <w:bCs/>
          <w:color w:val="262626" w:themeColor="text1" w:themeTint="D9"/>
          <w:szCs w:val="21"/>
        </w:rPr>
        <w:t>()));</w:t>
      </w:r>
    </w:p>
    <w:p w14:paraId="5D27B24E" w14:textId="77777777" w:rsidR="004C7094" w:rsidRDefault="004C7094" w:rsidP="004C7094">
      <w:pPr>
        <w:pStyle w:val="ListParagraph"/>
        <w:rPr>
          <w:b/>
          <w:iCs/>
          <w:color w:val="FF0000"/>
        </w:rPr>
      </w:pPr>
    </w:p>
    <w:p w14:paraId="40AC8A14" w14:textId="4291B613" w:rsidR="00227EF4" w:rsidRPr="00227EF4" w:rsidRDefault="00227EF4" w:rsidP="004C7094">
      <w:pPr>
        <w:pStyle w:val="ListParagraph"/>
        <w:rPr>
          <w:b/>
          <w:iCs/>
        </w:rPr>
      </w:pPr>
      <w:r w:rsidRPr="004C7094">
        <w:rPr>
          <w:bCs/>
          <w:iCs/>
          <w:color w:val="FF0000"/>
        </w:rPr>
        <w:t>Step 6:</w:t>
      </w:r>
      <w:r w:rsidRPr="00227EF4">
        <w:rPr>
          <w:b/>
          <w:iCs/>
          <w:color w:val="FF0000"/>
        </w:rPr>
        <w:t xml:space="preserve"> </w:t>
      </w:r>
      <w:r w:rsidRPr="0048639E">
        <w:t xml:space="preserve">Verify the slider step increment upon </w:t>
      </w:r>
      <w:r w:rsidR="004C7094" w:rsidRPr="0048639E">
        <w:t>sliding</w:t>
      </w:r>
      <w:r w:rsidR="004C7094">
        <w:t>. T</w:t>
      </w:r>
      <w:r w:rsidR="001C6AC1">
        <w:rPr>
          <w:bCs/>
          <w:iCs/>
        </w:rPr>
        <w:t xml:space="preserve">he </w:t>
      </w:r>
      <w:r w:rsidRPr="0048639E">
        <w:t xml:space="preserve">label </w:t>
      </w:r>
      <w:r w:rsidR="004C7094">
        <w:t xml:space="preserve">shows </w:t>
      </w:r>
      <w:r w:rsidRPr="0048639E">
        <w:t xml:space="preserve">the </w:t>
      </w:r>
      <w:r w:rsidR="004C7094">
        <w:t xml:space="preserve">new </w:t>
      </w:r>
      <w:r w:rsidRPr="0048639E">
        <w:t xml:space="preserve">slider value as </w:t>
      </w:r>
      <w:r w:rsidR="001C6AC1">
        <w:rPr>
          <w:bCs/>
          <w:iCs/>
        </w:rPr>
        <w:t>shown</w:t>
      </w:r>
      <w:r w:rsidRPr="0048639E">
        <w:t xml:space="preserve"> in the </w:t>
      </w:r>
      <w:r w:rsidR="001C6AC1">
        <w:rPr>
          <w:bCs/>
          <w:iCs/>
        </w:rPr>
        <w:t>bel</w:t>
      </w:r>
      <w:r w:rsidR="00897091">
        <w:rPr>
          <w:bCs/>
          <w:iCs/>
        </w:rPr>
        <w:t>o</w:t>
      </w:r>
      <w:r w:rsidR="001C6AC1">
        <w:rPr>
          <w:bCs/>
          <w:iCs/>
        </w:rPr>
        <w:t xml:space="preserve">w </w:t>
      </w:r>
      <w:r w:rsidRPr="0048639E">
        <w:t>image</w:t>
      </w:r>
      <w:r w:rsidR="00897091">
        <w:rPr>
          <w:bCs/>
          <w:iCs/>
        </w:rPr>
        <w:t>.</w:t>
      </w:r>
    </w:p>
    <w:p w14:paraId="363A02C0" w14:textId="116B02CD" w:rsidR="00227EF4" w:rsidRPr="00227EF4" w:rsidRDefault="00ED4C55" w:rsidP="00227EF4">
      <w:pPr>
        <w:jc w:val="center"/>
      </w:pPr>
      <w:r>
        <w:rPr>
          <w:noProof/>
        </w:rPr>
        <w:lastRenderedPageBreak/>
        <w:pict w14:anchorId="5B2F8618">
          <v:shape id="_x0000_s2098" type="#_x0000_t202" style="position:absolute;left:0;text-align:left;margin-left:213pt;margin-top:114.15pt;width:41.6pt;height:18.35pt;z-index:251658279" filled="f">
            <v:textbox style="mso-next-textbox:#_x0000_s2098">
              <w:txbxContent>
                <w:p w14:paraId="4CDF9DA8" w14:textId="77777777" w:rsidR="00490E25" w:rsidRPr="00F505C8" w:rsidRDefault="00490E25" w:rsidP="00227EF4">
                  <w:pPr>
                    <w:shd w:val="clear" w:color="auto" w:fill="000000" w:themeFill="text1"/>
                    <w:rPr>
                      <w:color w:val="FFFFFF" w:themeColor="background1"/>
                      <w:sz w:val="12"/>
                      <w:szCs w:val="12"/>
                    </w:rPr>
                  </w:pPr>
                  <w:r w:rsidRPr="00EC4928">
                    <w:rPr>
                      <w:color w:val="FFFFFF" w:themeColor="background1"/>
                      <w:sz w:val="16"/>
                      <w:szCs w:val="16"/>
                    </w:rPr>
                    <w:t>2</w:t>
                  </w:r>
                  <w:r>
                    <w:rPr>
                      <w:color w:val="FFFFFF" w:themeColor="background1"/>
                      <w:sz w:val="16"/>
                      <w:szCs w:val="16"/>
                    </w:rPr>
                    <w:t>00</w:t>
                  </w:r>
                </w:p>
              </w:txbxContent>
            </v:textbox>
          </v:shape>
        </w:pict>
      </w:r>
      <w:r w:rsidR="006F5241">
        <w:rPr>
          <w:noProof/>
        </w:rPr>
        <w:drawing>
          <wp:inline distT="0" distB="0" distL="0" distR="0" wp14:anchorId="47FE7922" wp14:editId="4875393A">
            <wp:extent cx="5303520" cy="3694176"/>
            <wp:effectExtent l="0" t="0" r="0" b="0"/>
            <wp:docPr id="1916474990" name="Picture 22" descr="A screen 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474990" name="Picture 22" descr="A screen shot of a game&#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303520" cy="3694176"/>
                    </a:xfrm>
                    <a:prstGeom prst="rect">
                      <a:avLst/>
                    </a:prstGeom>
                  </pic:spPr>
                </pic:pic>
              </a:graphicData>
            </a:graphic>
          </wp:inline>
        </w:drawing>
      </w:r>
    </w:p>
    <w:p w14:paraId="6A883F49" w14:textId="77777777" w:rsidR="00227EF4" w:rsidRPr="00227EF4" w:rsidRDefault="00227EF4" w:rsidP="00227EF4">
      <w:r w:rsidRPr="00227EF4">
        <w:rPr>
          <w:color w:val="FF0000"/>
        </w:rPr>
        <w:t xml:space="preserve">                     </w:t>
      </w:r>
    </w:p>
    <w:p w14:paraId="07F0D4ED" w14:textId="75591CD3" w:rsidR="00227EF4" w:rsidRPr="00227EF4" w:rsidRDefault="00227EF4" w:rsidP="006446A9">
      <w:pPr>
        <w:pStyle w:val="Heading2"/>
      </w:pPr>
      <w:bookmarkStart w:id="35" w:name="_Toc168603634"/>
      <w:bookmarkStart w:id="36" w:name="_Toc170229535"/>
      <w:r w:rsidRPr="00227EF4">
        <w:t xml:space="preserve">Exercise </w:t>
      </w:r>
      <w:r w:rsidR="004C7094">
        <w:t>5</w:t>
      </w:r>
      <w:r w:rsidRPr="00227EF4">
        <w:t>: Modifying Scrolling Text Animation Direction</w:t>
      </w:r>
      <w:bookmarkEnd w:id="35"/>
      <w:bookmarkEnd w:id="36"/>
    </w:p>
    <w:p w14:paraId="3D252FCF" w14:textId="3C899959" w:rsidR="00227EF4" w:rsidRPr="00227EF4" w:rsidRDefault="00227EF4" w:rsidP="00227EF4">
      <w:pPr>
        <w:rPr>
          <w:rFonts w:eastAsiaTheme="majorEastAsia" w:cstheme="majorBidi"/>
          <w:bCs/>
          <w:color w:val="0D0D0D" w:themeColor="text1" w:themeTint="F2"/>
          <w:szCs w:val="22"/>
        </w:rPr>
      </w:pPr>
      <w:r w:rsidRPr="00227EF4">
        <w:rPr>
          <w:rFonts w:eastAsiaTheme="majorEastAsia" w:cstheme="majorBidi"/>
          <w:bCs/>
          <w:color w:val="0D0D0D" w:themeColor="text1" w:themeTint="F2"/>
          <w:szCs w:val="22"/>
        </w:rPr>
        <w:t>In this exercise, you will learn how to change the direction of the scrolling text animation from right-to-left</w:t>
      </w:r>
      <w:r w:rsidR="004C7094">
        <w:rPr>
          <w:rFonts w:eastAsiaTheme="majorEastAsia" w:cstheme="majorBidi"/>
          <w:bCs/>
          <w:color w:val="0D0D0D" w:themeColor="text1" w:themeTint="F2"/>
          <w:szCs w:val="22"/>
        </w:rPr>
        <w:t>.</w:t>
      </w:r>
      <w:r w:rsidRPr="00227EF4">
        <w:rPr>
          <w:rFonts w:eastAsiaTheme="majorEastAsia" w:cstheme="majorBidi"/>
          <w:bCs/>
          <w:color w:val="0D0D0D" w:themeColor="text1" w:themeTint="F2"/>
          <w:szCs w:val="22"/>
        </w:rPr>
        <w:t xml:space="preserve"> You will modify the scrolling text animation to move from </w:t>
      </w:r>
      <w:r w:rsidR="001879EC">
        <w:rPr>
          <w:rFonts w:eastAsiaTheme="majorEastAsia" w:cstheme="majorBidi"/>
          <w:bCs/>
          <w:color w:val="0D0D0D" w:themeColor="text1" w:themeTint="F2"/>
          <w:szCs w:val="22"/>
        </w:rPr>
        <w:t>left</w:t>
      </w:r>
      <w:r w:rsidRPr="00227EF4">
        <w:rPr>
          <w:rFonts w:eastAsiaTheme="majorEastAsia" w:cstheme="majorBidi"/>
          <w:bCs/>
          <w:color w:val="0D0D0D" w:themeColor="text1" w:themeTint="F2"/>
          <w:szCs w:val="22"/>
        </w:rPr>
        <w:t>-to</w:t>
      </w:r>
      <w:r w:rsidR="001879EC">
        <w:rPr>
          <w:rFonts w:eastAsiaTheme="majorEastAsia" w:cstheme="majorBidi"/>
          <w:bCs/>
          <w:color w:val="0D0D0D" w:themeColor="text1" w:themeTint="F2"/>
          <w:szCs w:val="22"/>
        </w:rPr>
        <w:t>-right</w:t>
      </w:r>
      <w:r w:rsidRPr="00227EF4">
        <w:rPr>
          <w:rFonts w:eastAsiaTheme="majorEastAsia" w:cstheme="majorBidi"/>
          <w:bCs/>
          <w:color w:val="0D0D0D" w:themeColor="text1" w:themeTint="F2"/>
          <w:szCs w:val="22"/>
        </w:rPr>
        <w:t xml:space="preserve"> instead of </w:t>
      </w:r>
      <w:r w:rsidR="001879EC">
        <w:rPr>
          <w:rFonts w:eastAsiaTheme="majorEastAsia" w:cstheme="majorBidi"/>
          <w:bCs/>
          <w:color w:val="0D0D0D" w:themeColor="text1" w:themeTint="F2"/>
          <w:szCs w:val="22"/>
        </w:rPr>
        <w:t>right</w:t>
      </w:r>
      <w:r w:rsidRPr="00227EF4">
        <w:rPr>
          <w:rFonts w:eastAsiaTheme="majorEastAsia" w:cstheme="majorBidi"/>
          <w:bCs/>
          <w:color w:val="0D0D0D" w:themeColor="text1" w:themeTint="F2"/>
          <w:szCs w:val="22"/>
        </w:rPr>
        <w:t>-to-</w:t>
      </w:r>
      <w:r w:rsidR="001879EC">
        <w:rPr>
          <w:rFonts w:eastAsiaTheme="majorEastAsia" w:cstheme="majorBidi"/>
          <w:bCs/>
          <w:color w:val="0D0D0D" w:themeColor="text1" w:themeTint="F2"/>
          <w:szCs w:val="22"/>
        </w:rPr>
        <w:t>left</w:t>
      </w:r>
      <w:r w:rsidRPr="00227EF4">
        <w:rPr>
          <w:rFonts w:eastAsiaTheme="majorEastAsia" w:cstheme="majorBidi"/>
          <w:bCs/>
          <w:color w:val="0D0D0D" w:themeColor="text1" w:themeTint="F2"/>
          <w:szCs w:val="22"/>
        </w:rPr>
        <w:t xml:space="preserve"> by adjusting the start and end values of the animation parameters.</w:t>
      </w:r>
    </w:p>
    <w:p w14:paraId="56A7FC61" w14:textId="77777777" w:rsidR="00227EF4" w:rsidRPr="00FA7ED6" w:rsidRDefault="00227EF4" w:rsidP="00FA7ED6">
      <w:pPr>
        <w:rPr>
          <w:b/>
          <w:bCs/>
          <w:sz w:val="24"/>
          <w:szCs w:val="28"/>
        </w:rPr>
      </w:pPr>
      <w:bookmarkStart w:id="37" w:name="_Toc168603635"/>
      <w:r w:rsidRPr="00FA7ED6">
        <w:rPr>
          <w:b/>
          <w:bCs/>
          <w:sz w:val="24"/>
          <w:szCs w:val="28"/>
        </w:rPr>
        <w:t>Procedure:</w:t>
      </w:r>
      <w:bookmarkEnd w:id="37"/>
      <w:r w:rsidRPr="00FA7ED6">
        <w:rPr>
          <w:b/>
          <w:bCs/>
          <w:sz w:val="24"/>
          <w:szCs w:val="28"/>
        </w:rPr>
        <w:t xml:space="preserve"> </w:t>
      </w:r>
    </w:p>
    <w:p w14:paraId="0589E976" w14:textId="014EEE2A" w:rsidR="00227EF4" w:rsidRPr="00227EF4" w:rsidRDefault="00227EF4" w:rsidP="004C7094">
      <w:pPr>
        <w:pStyle w:val="ListParagraph"/>
        <w:rPr>
          <w:b/>
          <w:iCs/>
        </w:rPr>
      </w:pPr>
      <w:r w:rsidRPr="004C7094">
        <w:rPr>
          <w:bCs/>
          <w:iCs/>
          <w:color w:val="FF0000"/>
        </w:rPr>
        <w:t>Step 1:</w:t>
      </w:r>
      <w:r w:rsidRPr="00227EF4">
        <w:rPr>
          <w:b/>
          <w:iCs/>
          <w:color w:val="FF0000"/>
        </w:rPr>
        <w:t xml:space="preserve"> </w:t>
      </w:r>
      <w:r w:rsidRPr="00B1182A">
        <w:t xml:space="preserve">Open </w:t>
      </w:r>
      <w:r w:rsidRPr="00227EF4">
        <w:rPr>
          <w:b/>
          <w:iCs/>
        </w:rPr>
        <w:t>the lnx3_masters</w:t>
      </w:r>
      <w:r w:rsidR="00C413EF">
        <w:rPr>
          <w:b/>
          <w:iCs/>
        </w:rPr>
        <w:t>_egt</w:t>
      </w:r>
      <w:r w:rsidRPr="00227EF4">
        <w:rPr>
          <w:b/>
          <w:iCs/>
        </w:rPr>
        <w:t>.cpp</w:t>
      </w:r>
      <w:r w:rsidRPr="00B1182A">
        <w:t xml:space="preserve"> source file.</w:t>
      </w:r>
    </w:p>
    <w:p w14:paraId="16CE0DA4" w14:textId="77777777" w:rsidR="00227EF4" w:rsidRPr="00227EF4" w:rsidRDefault="00227EF4" w:rsidP="004C7094">
      <w:pPr>
        <w:pStyle w:val="ListParagraph"/>
      </w:pPr>
    </w:p>
    <w:p w14:paraId="3AC707C9" w14:textId="0F673C44" w:rsidR="00227EF4" w:rsidRPr="00016FAC" w:rsidRDefault="00227EF4" w:rsidP="004C7094">
      <w:pPr>
        <w:pStyle w:val="ListParagraph"/>
        <w:rPr>
          <w:b/>
          <w:iCs/>
        </w:rPr>
      </w:pPr>
      <w:r w:rsidRPr="004C7094">
        <w:rPr>
          <w:bCs/>
          <w:iCs/>
          <w:color w:val="FF0000"/>
        </w:rPr>
        <w:t>Step 2:</w:t>
      </w:r>
      <w:r w:rsidRPr="00227EF4">
        <w:rPr>
          <w:b/>
          <w:iCs/>
          <w:color w:val="FF0000"/>
        </w:rPr>
        <w:t xml:space="preserve"> </w:t>
      </w:r>
      <w:r w:rsidRPr="00302DE9">
        <w:t xml:space="preserve">Locate the </w:t>
      </w:r>
      <w:proofErr w:type="spellStart"/>
      <w:r w:rsidRPr="00227EF4">
        <w:rPr>
          <w:b/>
          <w:iCs/>
        </w:rPr>
        <w:t>setup_ScrollingText_animation</w:t>
      </w:r>
      <w:proofErr w:type="spellEnd"/>
      <w:r w:rsidRPr="00302DE9">
        <w:t xml:space="preserve"> function and review the current implementation to see how the text scrolls from left-to-right in the main</w:t>
      </w:r>
      <w:r w:rsidR="00302DE9">
        <w:rPr>
          <w:bCs/>
          <w:iCs/>
        </w:rPr>
        <w:t xml:space="preserve"> </w:t>
      </w:r>
      <w:r w:rsidRPr="00302DE9">
        <w:t>screen</w:t>
      </w:r>
      <w:r w:rsidR="00302DE9">
        <w:rPr>
          <w:bCs/>
          <w:iCs/>
        </w:rPr>
        <w:t>.</w:t>
      </w:r>
    </w:p>
    <w:p w14:paraId="0082716E" w14:textId="77777777" w:rsidR="00227EF4" w:rsidRPr="00D6191F" w:rsidRDefault="00227EF4" w:rsidP="004C7094">
      <w:pPr>
        <w:pStyle w:val="ListParagraph"/>
      </w:pPr>
      <w:r w:rsidRPr="004C7094">
        <w:rPr>
          <w:bCs/>
          <w:iCs/>
          <w:color w:val="FF0000"/>
        </w:rPr>
        <w:t>Step 3:</w:t>
      </w:r>
      <w:r w:rsidRPr="00227EF4">
        <w:rPr>
          <w:b/>
          <w:iCs/>
          <w:color w:val="FF0000"/>
        </w:rPr>
        <w:t xml:space="preserve"> </w:t>
      </w:r>
      <w:r w:rsidRPr="00D6191F">
        <w:t xml:space="preserve">The </w:t>
      </w:r>
      <w:r w:rsidRPr="00227EF4">
        <w:rPr>
          <w:b/>
          <w:iCs/>
        </w:rPr>
        <w:t>easing function</w:t>
      </w:r>
      <w:r w:rsidRPr="00D6191F">
        <w:t xml:space="preserve"> used in the animation is defined as follows:</w:t>
      </w:r>
    </w:p>
    <w:p w14:paraId="27464069" w14:textId="77777777" w:rsidR="00227EF4" w:rsidRPr="00227EF4" w:rsidRDefault="00ED4C55" w:rsidP="00227EF4">
      <w:r>
        <w:rPr>
          <w:noProof/>
        </w:rPr>
        <w:pict w14:anchorId="49381F6F">
          <v:shape id="_x0000_s2068" type="#_x0000_t202" style="position:absolute;margin-left:39.1pt;margin-top:4.65pt;width:487.4pt;height:58.95pt;z-index:251658274;visibility:visible;mso-wrap-distance-top:3.6pt;mso-wrap-distance-bottom:3.6pt;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">
            <v:textbox style="mso-next-textbox:#_x0000_s2068">
              <w:txbxContent>
                <w:p w14:paraId="08843B6C" w14:textId="6737F154" w:rsidR="00490E25" w:rsidRDefault="00490E25" w:rsidP="004C7094">
                  <w:pPr>
                    <w:rPr>
                      <w:rFonts w:cstheme="minorHAnsi"/>
                      <w:b/>
                      <w:bCs/>
                      <w:color w:val="222222"/>
                      <w:shd w:val="clear" w:color="auto" w:fill="FFFFFF"/>
                    </w:rPr>
                  </w:pPr>
                  <w:r w:rsidRPr="00A32108">
                    <w:rPr>
                      <w:rFonts w:cstheme="minorHAnsi"/>
                      <w:b/>
                      <w:bCs/>
                      <w:color w:val="222222"/>
                      <w:shd w:val="clear" w:color="auto" w:fill="FFFFFF"/>
                    </w:rPr>
                    <w:t>// Easing function to return the values between start point and end point for progression of animation</w:t>
                  </w:r>
                </w:p>
                <w:p w14:paraId="315AFB53" w14:textId="68867004" w:rsidR="00490E25" w:rsidRPr="006E2BA2" w:rsidRDefault="00490E25" w:rsidP="004C7094">
                  <w:r w:rsidRPr="004F4E55">
                    <w:rPr>
                      <w:rFonts w:cstheme="minorHAnsi"/>
                      <w:b/>
                      <w:bCs/>
                      <w:color w:val="222222"/>
                      <w:shd w:val="clear" w:color="auto" w:fill="FFFFFF"/>
                    </w:rPr>
                    <w:t xml:space="preserve">auto </w:t>
                  </w:r>
                  <w:proofErr w:type="spellStart"/>
                  <w:r w:rsidRPr="004F4E55">
                    <w:rPr>
                      <w:rFonts w:cstheme="minorHAnsi"/>
                      <w:b/>
                      <w:bCs/>
                      <w:color w:val="222222"/>
                      <w:shd w:val="clear" w:color="auto" w:fill="FFFFFF"/>
                    </w:rPr>
                    <w:t>easing_func</w:t>
                  </w:r>
                  <w:proofErr w:type="spellEnd"/>
                  <w:r w:rsidRPr="004F4E55">
                    <w:rPr>
                      <w:rFonts w:cstheme="minorHAnsi"/>
                      <w:b/>
                      <w:bCs/>
                      <w:color w:val="222222"/>
                      <w:shd w:val="clear" w:color="auto" w:fill="FFFFFF"/>
                    </w:rPr>
                    <w:t xml:space="preserve"> = </w:t>
                  </w:r>
                  <w:proofErr w:type="gramStart"/>
                  <w:r w:rsidRPr="004F4E55">
                    <w:rPr>
                      <w:rFonts w:cstheme="minorHAnsi"/>
                      <w:b/>
                      <w:bCs/>
                      <w:color w:val="222222"/>
                      <w:shd w:val="clear" w:color="auto" w:fill="FFFFFF"/>
                    </w:rPr>
                    <w:t>[</w:t>
                  </w:r>
                  <w:r>
                    <w:rPr>
                      <w:rFonts w:cstheme="minorHAnsi"/>
                      <w:b/>
                      <w:bCs/>
                      <w:color w:val="222222"/>
                      <w:shd w:val="clear" w:color="auto" w:fill="FFFFFF"/>
                    </w:rPr>
                    <w:t xml:space="preserve"> </w:t>
                  </w:r>
                  <w:r w:rsidRPr="004F4E55">
                    <w:rPr>
                      <w:rFonts w:cstheme="minorHAnsi"/>
                      <w:b/>
                      <w:bCs/>
                      <w:color w:val="222222"/>
                      <w:shd w:val="clear" w:color="auto" w:fill="FFFFFF"/>
                    </w:rPr>
                    <w:t>]</w:t>
                  </w:r>
                  <w:proofErr w:type="gramEnd"/>
                  <w:r w:rsidRPr="004F4E55">
                    <w:rPr>
                      <w:rFonts w:cstheme="minorHAnsi"/>
                      <w:b/>
                      <w:bCs/>
                      <w:color w:val="222222"/>
                      <w:shd w:val="clear" w:color="auto" w:fill="FFFFFF"/>
                    </w:rPr>
                    <w:t>(double t) { return t * t; };</w:t>
                  </w:r>
                </w:p>
              </w:txbxContent>
            </v:textbox>
            <w10:wrap type="square" anchorx="margin"/>
          </v:shape>
        </w:pict>
      </w:r>
    </w:p>
    <w:p w14:paraId="4D21BF81" w14:textId="77777777" w:rsidR="00227EF4" w:rsidRPr="00227EF4" w:rsidRDefault="00227EF4" w:rsidP="00227EF4">
      <w:pPr>
        <w:rPr>
          <w:color w:val="FF0000"/>
        </w:rPr>
      </w:pPr>
      <w:r w:rsidRPr="00227EF4">
        <w:rPr>
          <w:color w:val="FF0000"/>
        </w:rPr>
        <w:t xml:space="preserve">                      </w:t>
      </w:r>
    </w:p>
    <w:p w14:paraId="22BCA885" w14:textId="77777777" w:rsidR="00227EF4" w:rsidRPr="00227EF4" w:rsidRDefault="00227EF4" w:rsidP="00227EF4"/>
    <w:p w14:paraId="37805AF9" w14:textId="4C1371A9" w:rsidR="00227EF4" w:rsidRPr="00D13EF3" w:rsidRDefault="00227EF4" w:rsidP="00D13EF3">
      <w:pPr>
        <w:keepNext/>
        <w:keepLines/>
        <w:pBdr>
          <w:top w:val="single" w:sz="18" w:space="1" w:color="6F91B2"/>
          <w:left w:val="single" w:sz="18" w:space="4" w:color="6F91B2"/>
          <w:bottom w:val="single" w:sz="18" w:space="1" w:color="6F91B2"/>
          <w:right w:val="single" w:sz="18" w:space="4" w:color="6F91B2"/>
        </w:pBdr>
        <w:spacing w:before="40" w:after="0"/>
        <w:ind w:left="1440"/>
        <w:outlineLvl w:val="7"/>
        <w:rPr>
          <w:color w:val="000000" w:themeColor="text1"/>
          <w:szCs w:val="21"/>
        </w:rPr>
      </w:pPr>
      <w:r w:rsidRPr="00227EF4">
        <w:rPr>
          <w:b/>
          <w:bCs/>
          <w:noProof/>
          <w:color w:val="262626" w:themeColor="text1" w:themeTint="D9"/>
          <w:szCs w:val="21"/>
        </w:rPr>
        <w:drawing>
          <wp:anchor distT="0" distB="0" distL="114300" distR="114300" simplePos="0" relativeHeight="251658249" behindDoc="0" locked="0" layoutInCell="1" allowOverlap="1" wp14:anchorId="640EB506" wp14:editId="54214B86">
            <wp:simplePos x="0" y="0"/>
            <wp:positionH relativeFrom="margin">
              <wp:posOffset>0</wp:posOffset>
            </wp:positionH>
            <wp:positionV relativeFrom="paragraph">
              <wp:posOffset>177722</wp:posOffset>
            </wp:positionV>
            <wp:extent cx="338138" cy="338138"/>
            <wp:effectExtent l="0" t="0" r="5080" b="5080"/>
            <wp:wrapNone/>
            <wp:docPr id="537102857" name="Picture 3" descr="A blue circle with a black letter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072492" name="Picture 3" descr="A blue circle with a black letter in it&#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38138" cy="338138"/>
                    </a:xfrm>
                    <a:prstGeom prst="rect">
                      <a:avLst/>
                    </a:prstGeom>
                  </pic:spPr>
                </pic:pic>
              </a:graphicData>
            </a:graphic>
            <wp14:sizeRelH relativeFrom="page">
              <wp14:pctWidth>0</wp14:pctWidth>
            </wp14:sizeRelH>
            <wp14:sizeRelV relativeFrom="page">
              <wp14:pctHeight>0</wp14:pctHeight>
            </wp14:sizeRelV>
          </wp:anchor>
        </w:drawing>
      </w:r>
      <w:r w:rsidR="00D13EF3" w:rsidRPr="00D13EF3">
        <w:rPr>
          <w:color w:val="262626" w:themeColor="text1" w:themeTint="D9"/>
          <w:szCs w:val="21"/>
        </w:rPr>
        <w:t xml:space="preserve">This lambda function represents an easing function for animations, where `t` is the progression of the animation. It </w:t>
      </w:r>
      <w:proofErr w:type="gramStart"/>
      <w:r w:rsidR="00D13EF3" w:rsidRPr="00D13EF3">
        <w:rPr>
          <w:color w:val="262626" w:themeColor="text1" w:themeTint="D9"/>
          <w:szCs w:val="21"/>
        </w:rPr>
        <w:t>returns</w:t>
      </w:r>
      <w:proofErr w:type="gramEnd"/>
      <w:r w:rsidR="00D13EF3" w:rsidRPr="00D13EF3">
        <w:rPr>
          <w:color w:val="262626" w:themeColor="text1" w:themeTint="D9"/>
          <w:szCs w:val="21"/>
        </w:rPr>
        <w:t xml:space="preserve"> the square of `t`, creating an ease-in effect where the animation starts slowly and accelerates towards the end.</w:t>
      </w:r>
    </w:p>
    <w:p w14:paraId="7B5EB81F" w14:textId="77777777" w:rsidR="004C7094" w:rsidRDefault="004C7094" w:rsidP="004C7094">
      <w:pPr>
        <w:pStyle w:val="ListParagraph"/>
        <w:rPr>
          <w:bCs/>
          <w:iCs/>
          <w:color w:val="FF0000"/>
        </w:rPr>
      </w:pPr>
    </w:p>
    <w:p w14:paraId="522EE4E9" w14:textId="2977FE2C" w:rsidR="00227EF4" w:rsidRPr="00227EF4" w:rsidRDefault="00227EF4" w:rsidP="004C7094">
      <w:pPr>
        <w:pStyle w:val="ListParagraph"/>
        <w:rPr>
          <w:b/>
          <w:iCs/>
        </w:rPr>
      </w:pPr>
      <w:r w:rsidRPr="004C7094">
        <w:rPr>
          <w:bCs/>
          <w:iCs/>
          <w:color w:val="FF0000"/>
        </w:rPr>
        <w:t>Step 4:</w:t>
      </w:r>
      <w:r w:rsidRPr="00227EF4">
        <w:rPr>
          <w:b/>
          <w:iCs/>
          <w:color w:val="FF0000"/>
        </w:rPr>
        <w:t xml:space="preserve"> </w:t>
      </w:r>
      <w:r w:rsidRPr="00123B06">
        <w:t xml:space="preserve">Understand the code logic and change the direction of animation by changing the start and the end value in the </w:t>
      </w:r>
      <w:proofErr w:type="spellStart"/>
      <w:proofErr w:type="gramStart"/>
      <w:r w:rsidRPr="00227EF4">
        <w:rPr>
          <w:b/>
          <w:iCs/>
        </w:rPr>
        <w:t>egt</w:t>
      </w:r>
      <w:proofErr w:type="spellEnd"/>
      <w:r w:rsidRPr="00227EF4">
        <w:rPr>
          <w:b/>
          <w:iCs/>
        </w:rPr>
        <w:t>::</w:t>
      </w:r>
      <w:proofErr w:type="spellStart"/>
      <w:proofErr w:type="gramEnd"/>
      <w:r w:rsidRPr="00227EF4">
        <w:rPr>
          <w:b/>
          <w:iCs/>
        </w:rPr>
        <w:t>AutoAnimation</w:t>
      </w:r>
      <w:proofErr w:type="spellEnd"/>
      <w:r w:rsidRPr="00123B06">
        <w:t xml:space="preserve"> class.</w:t>
      </w:r>
    </w:p>
    <w:p w14:paraId="6C10B268" w14:textId="77777777" w:rsidR="00227EF4" w:rsidRPr="00227EF4" w:rsidRDefault="00ED4C55" w:rsidP="00227EF4">
      <w:r>
        <w:rPr>
          <w:noProof/>
        </w:rPr>
        <w:lastRenderedPageBreak/>
        <w:pict w14:anchorId="091AC191">
          <v:shape id="_x0000_s2069" type="#_x0000_t202" style="position:absolute;margin-left:37.9pt;margin-top:6.9pt;width:485.15pt;height:220.4pt;z-index:251658275;visibility:visible;mso-wrap-distance-top:3.6pt;mso-wrap-distance-bottom:3.6pt;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">
            <v:textbox style="mso-next-textbox:#_x0000_s2069">
              <w:txbxContent>
                <w:p w14:paraId="62FC90B4" w14:textId="77777777" w:rsidR="00490E25" w:rsidRPr="00482F4F" w:rsidRDefault="00490E25" w:rsidP="00227EF4">
                  <w:pPr>
                    <w:rPr>
                      <w:b/>
                      <w:bCs/>
                    </w:rPr>
                  </w:pPr>
                  <w:r w:rsidRPr="00482F4F">
                    <w:rPr>
                      <w:b/>
                      <w:bCs/>
                    </w:rPr>
                    <w:t xml:space="preserve"> // </w:t>
                  </w:r>
                  <w:r>
                    <w:rPr>
                      <w:b/>
                      <w:bCs/>
                    </w:rPr>
                    <w:t xml:space="preserve">                </w:t>
                  </w:r>
                  <w:r w:rsidRPr="00482F4F">
                    <w:rPr>
                      <w:b/>
                      <w:bCs/>
                    </w:rPr>
                    <w:t xml:space="preserve"> TODO: In the instantiation of the </w:t>
                  </w:r>
                  <w:proofErr w:type="spellStart"/>
                  <w:proofErr w:type="gramStart"/>
                  <w:r w:rsidRPr="00482F4F">
                    <w:rPr>
                      <w:b/>
                      <w:bCs/>
                    </w:rPr>
                    <w:t>egt</w:t>
                  </w:r>
                  <w:proofErr w:type="spellEnd"/>
                  <w:r w:rsidRPr="00482F4F">
                    <w:rPr>
                      <w:b/>
                      <w:bCs/>
                    </w:rPr>
                    <w:t>::</w:t>
                  </w:r>
                  <w:proofErr w:type="spellStart"/>
                  <w:proofErr w:type="gramEnd"/>
                  <w:r w:rsidRPr="00482F4F">
                    <w:rPr>
                      <w:b/>
                      <w:bCs/>
                    </w:rPr>
                    <w:t>AutoAnimation</w:t>
                  </w:r>
                  <w:proofErr w:type="spellEnd"/>
                  <w:r w:rsidRPr="00482F4F">
                    <w:rPr>
                      <w:b/>
                      <w:bCs/>
                    </w:rPr>
                    <w:t xml:space="preserve"> class:</w:t>
                  </w:r>
                </w:p>
                <w:p w14:paraId="0E48458D" w14:textId="3585AF6B" w:rsidR="00490E25" w:rsidRPr="00482F4F" w:rsidRDefault="00490E25" w:rsidP="00227EF4">
                  <w:pPr>
                    <w:rPr>
                      <w:b/>
                      <w:bCs/>
                    </w:rPr>
                  </w:pPr>
                  <w:r w:rsidRPr="00482F4F">
                    <w:rPr>
                      <w:b/>
                      <w:bCs/>
                    </w:rPr>
                    <w:t xml:space="preserve"> //            </w:t>
                  </w:r>
                  <w:r>
                    <w:rPr>
                      <w:b/>
                      <w:bCs/>
                    </w:rPr>
                    <w:t xml:space="preserve">                  </w:t>
                  </w:r>
                  <w:r w:rsidRPr="00482F4F">
                    <w:rPr>
                      <w:b/>
                      <w:bCs/>
                    </w:rPr>
                    <w:t xml:space="preserve"> - Replace the current start value</w:t>
                  </w:r>
                  <w:r>
                    <w:rPr>
                      <w:b/>
                      <w:bCs/>
                    </w:rPr>
                    <w:t xml:space="preserve"> </w:t>
                  </w:r>
                  <w:proofErr w:type="spellStart"/>
                  <w:r w:rsidRPr="00482F4F">
                    <w:rPr>
                      <w:b/>
                      <w:bCs/>
                    </w:rPr>
                    <w:t>scroll_</w:t>
                  </w:r>
                  <w:proofErr w:type="gramStart"/>
                  <w:r w:rsidRPr="00482F4F">
                    <w:rPr>
                      <w:b/>
                      <w:bCs/>
                    </w:rPr>
                    <w:t>distance</w:t>
                  </w:r>
                  <w:proofErr w:type="spellEnd"/>
                  <w:r w:rsidRPr="00482F4F">
                    <w:rPr>
                      <w:b/>
                      <w:bCs/>
                    </w:rPr>
                    <w:t xml:space="preserve">  with</w:t>
                  </w:r>
                  <w:proofErr w:type="gramEnd"/>
                  <w:r w:rsidRPr="00482F4F">
                    <w:rPr>
                      <w:b/>
                      <w:bCs/>
                    </w:rPr>
                    <w:t xml:space="preserve"> </w:t>
                  </w:r>
                  <w:r>
                    <w:rPr>
                      <w:b/>
                      <w:bCs/>
                    </w:rPr>
                    <w:t>0</w:t>
                  </w:r>
                  <w:r w:rsidRPr="00482F4F">
                    <w:rPr>
                      <w:b/>
                      <w:bCs/>
                    </w:rPr>
                    <w:t>.</w:t>
                  </w:r>
                </w:p>
                <w:p w14:paraId="05A0E4E1" w14:textId="0FA6C11A" w:rsidR="00490E25" w:rsidRPr="00482F4F" w:rsidRDefault="00490E25" w:rsidP="00227EF4">
                  <w:pPr>
                    <w:rPr>
                      <w:b/>
                      <w:bCs/>
                    </w:rPr>
                  </w:pPr>
                  <w:r w:rsidRPr="00482F4F">
                    <w:rPr>
                      <w:b/>
                      <w:bCs/>
                    </w:rPr>
                    <w:t xml:space="preserve"> //             </w:t>
                  </w:r>
                  <w:r>
                    <w:rPr>
                      <w:b/>
                      <w:bCs/>
                    </w:rPr>
                    <w:t xml:space="preserve">                </w:t>
                  </w:r>
                  <w:r w:rsidRPr="00482F4F">
                    <w:rPr>
                      <w:b/>
                      <w:bCs/>
                    </w:rPr>
                    <w:t xml:space="preserve">  - Replace the current end value</w:t>
                  </w:r>
                  <w:r>
                    <w:rPr>
                      <w:b/>
                      <w:bCs/>
                    </w:rPr>
                    <w:t xml:space="preserve"> 0</w:t>
                  </w:r>
                  <w:r w:rsidRPr="00482F4F">
                    <w:rPr>
                      <w:b/>
                      <w:bCs/>
                    </w:rPr>
                    <w:t xml:space="preserve"> with </w:t>
                  </w:r>
                  <w:proofErr w:type="spellStart"/>
                  <w:r>
                    <w:rPr>
                      <w:b/>
                      <w:bCs/>
                    </w:rPr>
                    <w:t>scroll_distance</w:t>
                  </w:r>
                  <w:proofErr w:type="spellEnd"/>
                  <w:r w:rsidRPr="00482F4F">
                    <w:rPr>
                      <w:b/>
                      <w:bCs/>
                    </w:rPr>
                    <w:t>.</w:t>
                  </w:r>
                </w:p>
                <w:p w14:paraId="08793720" w14:textId="77777777" w:rsidR="00490E25" w:rsidRPr="00E84E49" w:rsidRDefault="00490E25" w:rsidP="00227EF4">
                  <w:pPr>
                    <w:rPr>
                      <w:b/>
                      <w:bCs/>
                    </w:rPr>
                  </w:pPr>
                  <w:r>
                    <w:t xml:space="preserve"> </w:t>
                  </w:r>
                  <w:r w:rsidRPr="00E84E49">
                    <w:rPr>
                      <w:b/>
                      <w:bCs/>
                    </w:rPr>
                    <w:t xml:space="preserve">// </w:t>
                  </w:r>
                  <w:r>
                    <w:rPr>
                      <w:b/>
                      <w:bCs/>
                    </w:rPr>
                    <w:t xml:space="preserve">                  </w:t>
                  </w:r>
                  <w:r w:rsidRPr="00E84E49">
                    <w:rPr>
                      <w:b/>
                      <w:bCs/>
                    </w:rPr>
                    <w:t xml:space="preserve">Scroll Distance represents the width of the screen </w:t>
                  </w:r>
                  <w:proofErr w:type="spellStart"/>
                  <w:r w:rsidRPr="00E84E49">
                    <w:rPr>
                      <w:b/>
                      <w:bCs/>
                    </w:rPr>
                    <w:t>upto</w:t>
                  </w:r>
                  <w:proofErr w:type="spellEnd"/>
                  <w:r w:rsidRPr="00E84E49">
                    <w:rPr>
                      <w:b/>
                      <w:bCs/>
                    </w:rPr>
                    <w:t xml:space="preserve"> which the text can scroll</w:t>
                  </w:r>
                </w:p>
                <w:p w14:paraId="2D44809F" w14:textId="78669DBE" w:rsidR="00490E25" w:rsidRDefault="00490E25" w:rsidP="00227EF4">
                  <w:r>
                    <w:t xml:space="preserve">auto animation = </w:t>
                  </w:r>
                  <w:proofErr w:type="gramStart"/>
                  <w:r>
                    <w:t>std::</w:t>
                  </w:r>
                  <w:proofErr w:type="spellStart"/>
                  <w:proofErr w:type="gramEnd"/>
                  <w:r>
                    <w:t>make_shared</w:t>
                  </w:r>
                  <w:proofErr w:type="spellEnd"/>
                  <w:r>
                    <w:t>&lt;</w:t>
                  </w:r>
                  <w:proofErr w:type="spellStart"/>
                  <w:r>
                    <w:t>egt</w:t>
                  </w:r>
                  <w:proofErr w:type="spellEnd"/>
                  <w:r>
                    <w:t>::</w:t>
                  </w:r>
                  <w:proofErr w:type="spellStart"/>
                  <w:r>
                    <w:t>AutoAnimation</w:t>
                  </w:r>
                  <w:proofErr w:type="spellEnd"/>
                  <w:r>
                    <w:t>&gt;(</w:t>
                  </w:r>
                  <w:proofErr w:type="spellStart"/>
                  <w:r w:rsidRPr="00E84E49">
                    <w:rPr>
                      <w:b/>
                      <w:bCs/>
                    </w:rPr>
                    <w:t>scroll_distance</w:t>
                  </w:r>
                  <w:proofErr w:type="spellEnd"/>
                  <w:r>
                    <w:t xml:space="preserve">, </w:t>
                  </w:r>
                  <w:r>
                    <w:rPr>
                      <w:b/>
                      <w:bCs/>
                    </w:rPr>
                    <w:t>0,</w:t>
                  </w:r>
                  <w:r>
                    <w:t xml:space="preserve"> duration, </w:t>
                  </w:r>
                  <w:proofErr w:type="spellStart"/>
                  <w:r>
                    <w:t>easing_func</w:t>
                  </w:r>
                  <w:proofErr w:type="spellEnd"/>
                  <w:r>
                    <w:t>, [</w:t>
                  </w:r>
                  <w:proofErr w:type="spellStart"/>
                  <w:r>
                    <w:t>scrolling_text</w:t>
                  </w:r>
                  <w:proofErr w:type="spellEnd"/>
                  <w:r>
                    <w:t>](double value)</w:t>
                  </w:r>
                </w:p>
                <w:p w14:paraId="38071DDE" w14:textId="77777777" w:rsidR="00490E25" w:rsidRDefault="00490E25" w:rsidP="00227EF4">
                  <w:r>
                    <w:t xml:space="preserve">    {</w:t>
                  </w:r>
                </w:p>
                <w:p w14:paraId="60FE8099" w14:textId="01BC77CE" w:rsidR="00490E25" w:rsidRPr="00F94E20" w:rsidRDefault="00490E25" w:rsidP="00227EF4">
                  <w:pPr>
                    <w:rPr>
                      <w:b/>
                      <w:bCs/>
                    </w:rPr>
                  </w:pPr>
                  <w:r>
                    <w:t xml:space="preserve">  </w:t>
                  </w:r>
                  <w:r w:rsidRPr="00F94E20">
                    <w:rPr>
                      <w:b/>
                      <w:bCs/>
                    </w:rPr>
                    <w:t>// Update the x-position of the scrolling text widget based on the current animation value</w:t>
                  </w:r>
                </w:p>
                <w:p w14:paraId="041199C8" w14:textId="77777777" w:rsidR="00490E25" w:rsidRDefault="00490E25" w:rsidP="00227EF4">
                  <w:r>
                    <w:t xml:space="preserve">        </w:t>
                  </w:r>
                  <w:proofErr w:type="spellStart"/>
                  <w:r>
                    <w:t>scrolling_text</w:t>
                  </w:r>
                  <w:proofErr w:type="spellEnd"/>
                  <w:r>
                    <w:t>-&gt;x(</w:t>
                  </w:r>
                  <w:proofErr w:type="spellStart"/>
                  <w:r>
                    <w:t>static_cast</w:t>
                  </w:r>
                  <w:proofErr w:type="spellEnd"/>
                  <w:r>
                    <w:t>&lt;int&gt;(value)</w:t>
                  </w:r>
                  <w:proofErr w:type="gramStart"/>
                  <w:r>
                    <w:t>);</w:t>
                  </w:r>
                  <w:proofErr w:type="gramEnd"/>
                </w:p>
                <w:p w14:paraId="32452FC0" w14:textId="77777777" w:rsidR="00490E25" w:rsidRPr="006E2BA2" w:rsidRDefault="00490E25" w:rsidP="00227EF4">
                  <w:r>
                    <w:t xml:space="preserve">    });</w:t>
                  </w:r>
                </w:p>
              </w:txbxContent>
            </v:textbox>
            <w10:wrap type="square" anchorx="margin"/>
          </v:shape>
        </w:pict>
      </w:r>
    </w:p>
    <w:p w14:paraId="579931F9" w14:textId="77777777" w:rsidR="00227EF4" w:rsidRPr="00227EF4" w:rsidRDefault="00227EF4" w:rsidP="00227EF4"/>
    <w:p w14:paraId="2B1EF067" w14:textId="77777777" w:rsidR="00227EF4" w:rsidRPr="00227EF4" w:rsidRDefault="00227EF4" w:rsidP="00227EF4"/>
    <w:p w14:paraId="5CF97C2E" w14:textId="77777777" w:rsidR="00227EF4" w:rsidRPr="00227EF4" w:rsidRDefault="00227EF4" w:rsidP="00227EF4"/>
    <w:p w14:paraId="6A1DC59A" w14:textId="77777777" w:rsidR="00227EF4" w:rsidRPr="00227EF4" w:rsidRDefault="00227EF4" w:rsidP="00227EF4"/>
    <w:p w14:paraId="13329D6F" w14:textId="77777777" w:rsidR="00227EF4" w:rsidRPr="00227EF4" w:rsidRDefault="00227EF4" w:rsidP="00227EF4"/>
    <w:p w14:paraId="17CE61CD" w14:textId="77777777" w:rsidR="00227EF4" w:rsidRPr="00227EF4" w:rsidRDefault="00227EF4" w:rsidP="00227EF4"/>
    <w:p w14:paraId="638AAAF8" w14:textId="77777777" w:rsidR="00227EF4" w:rsidRPr="00227EF4" w:rsidRDefault="00227EF4" w:rsidP="00227EF4"/>
    <w:p w14:paraId="59CDE075" w14:textId="77777777" w:rsidR="00227EF4" w:rsidRPr="00227EF4" w:rsidRDefault="00227EF4" w:rsidP="00227EF4"/>
    <w:p w14:paraId="4A28C5B7" w14:textId="77777777" w:rsidR="00227EF4" w:rsidRPr="00227EF4" w:rsidRDefault="00227EF4" w:rsidP="00227EF4"/>
    <w:p w14:paraId="1935D5D3" w14:textId="77777777" w:rsidR="00227EF4" w:rsidRDefault="00227EF4" w:rsidP="00227EF4"/>
    <w:p w14:paraId="4560837A" w14:textId="77777777" w:rsidR="00445A5E" w:rsidRPr="00227EF4" w:rsidRDefault="00445A5E" w:rsidP="00227EF4"/>
    <w:p w14:paraId="03BFE073" w14:textId="3DED2D44" w:rsidR="00227EF4" w:rsidRPr="00227EF4" w:rsidRDefault="00716E4E" w:rsidP="00716E4E">
      <w:pPr>
        <w:pStyle w:val="warning"/>
      </w:pPr>
      <w:r w:rsidRPr="00D7201B">
        <w:rPr>
          <w:b/>
          <w:bCs/>
          <w:noProof/>
        </w:rPr>
        <w:drawing>
          <wp:anchor distT="0" distB="0" distL="114300" distR="114300" simplePos="0" relativeHeight="251658276" behindDoc="0" locked="0" layoutInCell="1" allowOverlap="1" wp14:anchorId="5C6E0AA0" wp14:editId="1C5B2B46">
            <wp:simplePos x="0" y="0"/>
            <wp:positionH relativeFrom="column">
              <wp:posOffset>0</wp:posOffset>
            </wp:positionH>
            <wp:positionV relativeFrom="paragraph">
              <wp:posOffset>51759</wp:posOffset>
            </wp:positionV>
            <wp:extent cx="374904" cy="338328"/>
            <wp:effectExtent l="0" t="0" r="6350" b="5080"/>
            <wp:wrapNone/>
            <wp:docPr id="1458872471" name="Picture 4" descr="A red triangle with a black exclamation m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112743" name="Picture 4" descr="A red triangle with a black exclamation mark&#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74904" cy="338328"/>
                    </a:xfrm>
                    <a:prstGeom prst="rect">
                      <a:avLst/>
                    </a:prstGeom>
                  </pic:spPr>
                </pic:pic>
              </a:graphicData>
            </a:graphic>
            <wp14:sizeRelH relativeFrom="page">
              <wp14:pctWidth>0</wp14:pctWidth>
            </wp14:sizeRelH>
            <wp14:sizeRelV relativeFrom="page">
              <wp14:pctHeight>0</wp14:pctHeight>
            </wp14:sizeRelV>
          </wp:anchor>
        </w:drawing>
      </w:r>
      <w:r w:rsidR="00227EF4" w:rsidRPr="00227EF4">
        <w:t>Before proceeding to build and run the new program on the target, ensure to stop the current remote execution</w:t>
      </w:r>
      <w:r w:rsidR="004C7094">
        <w:t xml:space="preserve">. </w:t>
      </w:r>
      <w:r w:rsidR="00227EF4" w:rsidRPr="00227EF4">
        <w:t>Only then new program will be executed on the target.</w:t>
      </w:r>
    </w:p>
    <w:p w14:paraId="73123C25" w14:textId="77777777" w:rsidR="00227EF4" w:rsidRPr="00227EF4" w:rsidRDefault="00227EF4" w:rsidP="00227EF4"/>
    <w:p w14:paraId="7BA60A1D" w14:textId="1603515F" w:rsidR="002C32E9" w:rsidRPr="00227EF4" w:rsidRDefault="002C32E9" w:rsidP="004C7094">
      <w:pPr>
        <w:pStyle w:val="ListParagraph"/>
        <w:rPr>
          <w:b/>
          <w:iCs/>
        </w:rPr>
      </w:pPr>
      <w:r w:rsidRPr="004C7094">
        <w:rPr>
          <w:bCs/>
          <w:iCs/>
          <w:color w:val="FF0000"/>
        </w:rPr>
        <w:t>Step 5:</w:t>
      </w:r>
      <w:r w:rsidRPr="00227EF4">
        <w:rPr>
          <w:b/>
          <w:iCs/>
          <w:color w:val="FF0000"/>
        </w:rPr>
        <w:t xml:space="preserve"> </w:t>
      </w:r>
      <w:r w:rsidRPr="000E58B9">
        <w:t xml:space="preserve">Finally, build the LNX3_MASTERS project and run the configurations as instructed in </w:t>
      </w:r>
      <w:hyperlink w:anchor="_Exercise_2:_Building" w:history="1">
        <w:r w:rsidRPr="000E58B9">
          <w:rPr>
            <w:rStyle w:val="Hyperlink"/>
            <w:bCs/>
            <w:iCs/>
            <w:sz w:val="24"/>
          </w:rPr>
          <w:t xml:space="preserve">Exercise </w:t>
        </w:r>
        <w:r w:rsidR="004C7094">
          <w:rPr>
            <w:rStyle w:val="Hyperlink"/>
            <w:bCs/>
            <w:iCs/>
            <w:sz w:val="24"/>
          </w:rPr>
          <w:t>2</w:t>
        </w:r>
      </w:hyperlink>
      <w:r w:rsidRPr="000E58B9">
        <w:rPr>
          <w:bCs/>
          <w:iCs/>
        </w:rPr>
        <w:t>.</w:t>
      </w:r>
      <w:r w:rsidRPr="00227EF4">
        <w:rPr>
          <w:b/>
          <w:iCs/>
        </w:rPr>
        <w:t xml:space="preserve"> </w:t>
      </w:r>
    </w:p>
    <w:p w14:paraId="17F0602B" w14:textId="77777777" w:rsidR="002C32E9" w:rsidRPr="00227EF4" w:rsidRDefault="002C32E9" w:rsidP="00227EF4"/>
    <w:p w14:paraId="421349DD" w14:textId="13BFB984" w:rsidR="00227EF4" w:rsidRPr="004C7094" w:rsidRDefault="00227EF4" w:rsidP="004C7094">
      <w:pPr>
        <w:pStyle w:val="ListParagraph"/>
        <w:rPr>
          <w:b/>
          <w:iCs/>
        </w:rPr>
      </w:pPr>
      <w:r w:rsidRPr="004C7094">
        <w:rPr>
          <w:bCs/>
          <w:iCs/>
          <w:color w:val="FF0000"/>
        </w:rPr>
        <w:t>Step 6:</w:t>
      </w:r>
      <w:r w:rsidRPr="004C7094">
        <w:rPr>
          <w:b/>
          <w:iCs/>
          <w:color w:val="FF0000"/>
        </w:rPr>
        <w:t xml:space="preserve"> </w:t>
      </w:r>
      <w:r w:rsidRPr="000E58B9">
        <w:t xml:space="preserve">Verify the text is scrolling from </w:t>
      </w:r>
      <w:r w:rsidR="008537B1" w:rsidRPr="004C7094">
        <w:rPr>
          <w:bCs/>
          <w:iCs/>
        </w:rPr>
        <w:t>left</w:t>
      </w:r>
      <w:r w:rsidR="00D21C2A" w:rsidRPr="004C7094">
        <w:rPr>
          <w:bCs/>
          <w:iCs/>
        </w:rPr>
        <w:t xml:space="preserve"> to </w:t>
      </w:r>
      <w:r w:rsidRPr="000E58B9">
        <w:t>right</w:t>
      </w:r>
      <w:r w:rsidRPr="004C7094">
        <w:rPr>
          <w:bCs/>
          <w:iCs/>
        </w:rPr>
        <w:t xml:space="preserve"> </w:t>
      </w:r>
      <w:r w:rsidRPr="000E58B9">
        <w:t>in the bottom of the main</w:t>
      </w:r>
      <w:r w:rsidR="00B71E81" w:rsidRPr="004C7094">
        <w:rPr>
          <w:bCs/>
          <w:iCs/>
        </w:rPr>
        <w:t xml:space="preserve"> </w:t>
      </w:r>
      <w:r w:rsidRPr="000E58B9">
        <w:t>screen.</w:t>
      </w:r>
    </w:p>
    <w:p w14:paraId="79058C08" w14:textId="70181F3D" w:rsidR="00227EF4" w:rsidRPr="00227EF4" w:rsidRDefault="00146670" w:rsidP="00146670">
      <w:pPr>
        <w:jc w:val="center"/>
        <w:rPr>
          <w:b/>
          <w:iCs/>
          <w:color w:val="FF0000"/>
          <w:sz w:val="24"/>
        </w:rPr>
      </w:pPr>
      <w:r>
        <w:rPr>
          <w:b/>
          <w:iCs/>
          <w:color w:val="FF0000"/>
          <w:sz w:val="24"/>
        </w:rPr>
        <w:t xml:space="preserve">  </w:t>
      </w:r>
      <w:r>
        <w:rPr>
          <w:b/>
          <w:iCs/>
          <w:noProof/>
          <w:color w:val="FF0000"/>
          <w:sz w:val="24"/>
        </w:rPr>
        <w:drawing>
          <wp:inline distT="0" distB="0" distL="0" distR="0" wp14:anchorId="6A3EF3E6" wp14:editId="35AE57BB">
            <wp:extent cx="4337050" cy="3252788"/>
            <wp:effectExtent l="0" t="0" r="0" b="0"/>
            <wp:docPr id="429609863" name="Picture 18" descr="A screen shot of a credit 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609863" name="Picture 18" descr="A screen shot of a credit card&#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337791" cy="3253344"/>
                    </a:xfrm>
                    <a:prstGeom prst="rect">
                      <a:avLst/>
                    </a:prstGeom>
                  </pic:spPr>
                </pic:pic>
              </a:graphicData>
            </a:graphic>
          </wp:inline>
        </w:drawing>
      </w:r>
    </w:p>
    <w:p w14:paraId="70406A50" w14:textId="77777777" w:rsidR="00146670" w:rsidRPr="00227EF4" w:rsidRDefault="00146670" w:rsidP="00146670">
      <w:pPr>
        <w:jc w:val="center"/>
        <w:rPr>
          <w:b/>
          <w:iCs/>
          <w:color w:val="FF0000"/>
          <w:sz w:val="24"/>
        </w:rPr>
      </w:pPr>
    </w:p>
    <w:p w14:paraId="64DA0C8F" w14:textId="66966B81" w:rsidR="00227EF4" w:rsidRPr="00227EF4" w:rsidRDefault="00227EF4" w:rsidP="00227EF4">
      <w:pPr>
        <w:keepNext/>
        <w:keepLines/>
        <w:pBdr>
          <w:top w:val="single" w:sz="18" w:space="1" w:color="6F91B2"/>
          <w:left w:val="single" w:sz="18" w:space="4" w:color="6F91B2"/>
          <w:bottom w:val="single" w:sz="18" w:space="1" w:color="6F91B2"/>
          <w:right w:val="single" w:sz="18" w:space="4" w:color="6F91B2"/>
        </w:pBdr>
        <w:spacing w:before="40" w:after="0"/>
        <w:ind w:left="1440"/>
        <w:outlineLvl w:val="7"/>
        <w:rPr>
          <w:color w:val="262626" w:themeColor="text1" w:themeTint="D9"/>
          <w:szCs w:val="21"/>
        </w:rPr>
      </w:pPr>
      <w:r w:rsidRPr="00227EF4">
        <w:rPr>
          <w:b/>
          <w:bCs/>
          <w:noProof/>
          <w:color w:val="262626" w:themeColor="text1" w:themeTint="D9"/>
          <w:szCs w:val="21"/>
        </w:rPr>
        <w:lastRenderedPageBreak/>
        <w:drawing>
          <wp:anchor distT="0" distB="0" distL="114300" distR="114300" simplePos="0" relativeHeight="251658250" behindDoc="0" locked="0" layoutInCell="1" allowOverlap="1" wp14:anchorId="32E3DE87" wp14:editId="0D011295">
            <wp:simplePos x="0" y="0"/>
            <wp:positionH relativeFrom="margin">
              <wp:posOffset>0</wp:posOffset>
            </wp:positionH>
            <wp:positionV relativeFrom="paragraph">
              <wp:posOffset>411330</wp:posOffset>
            </wp:positionV>
            <wp:extent cx="338138" cy="338138"/>
            <wp:effectExtent l="0" t="0" r="5080" b="5080"/>
            <wp:wrapNone/>
            <wp:docPr id="1894057043" name="Picture 3" descr="A blue circle with a black letter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072492" name="Picture 3" descr="A blue circle with a black letter in it&#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38138" cy="338138"/>
                    </a:xfrm>
                    <a:prstGeom prst="rect">
                      <a:avLst/>
                    </a:prstGeom>
                  </pic:spPr>
                </pic:pic>
              </a:graphicData>
            </a:graphic>
            <wp14:sizeRelH relativeFrom="page">
              <wp14:pctWidth>0</wp14:pctWidth>
            </wp14:sizeRelH>
            <wp14:sizeRelV relativeFrom="page">
              <wp14:pctHeight>0</wp14:pctHeight>
            </wp14:sizeRelV>
          </wp:anchor>
        </w:drawing>
      </w:r>
      <w:r w:rsidRPr="00227EF4">
        <w:rPr>
          <w:rFonts w:cstheme="minorHAnsi"/>
          <w:color w:val="222222"/>
          <w:szCs w:val="21"/>
          <w:shd w:val="clear" w:color="auto" w:fill="FFFFFF"/>
        </w:rPr>
        <w:t xml:space="preserve">The </w:t>
      </w:r>
      <w:proofErr w:type="spellStart"/>
      <w:r w:rsidRPr="00227EF4">
        <w:rPr>
          <w:rFonts w:cstheme="minorHAnsi"/>
          <w:b/>
          <w:bCs/>
          <w:color w:val="222222"/>
          <w:szCs w:val="21"/>
          <w:shd w:val="clear" w:color="auto" w:fill="FFFFFF"/>
        </w:rPr>
        <w:t>setup_ScrollingText_animation</w:t>
      </w:r>
      <w:proofErr w:type="spellEnd"/>
      <w:r w:rsidRPr="00227EF4">
        <w:rPr>
          <w:rFonts w:cstheme="minorHAnsi"/>
          <w:b/>
          <w:bCs/>
          <w:color w:val="222222"/>
          <w:szCs w:val="21"/>
          <w:shd w:val="clear" w:color="auto" w:fill="FFFFFF"/>
        </w:rPr>
        <w:t xml:space="preserve"> </w:t>
      </w:r>
      <w:r w:rsidRPr="00227EF4">
        <w:rPr>
          <w:rFonts w:cstheme="minorHAnsi"/>
          <w:color w:val="222222"/>
          <w:szCs w:val="21"/>
          <w:shd w:val="clear" w:color="auto" w:fill="FFFFFF"/>
        </w:rPr>
        <w:t>function configures a scrolling text animation within the main screen of an EGT application. It creates a label widget containing the scrolling text and applies animation to scroll the text horizontally across the screen. The direction of the animation can be specified as either from left to right or from right to left, providing flexibility in the visual presentation of the text. This function enhances the user interface by adding dynamic visual elements to the application</w:t>
      </w:r>
    </w:p>
    <w:p w14:paraId="1C20BB51" w14:textId="77777777" w:rsidR="00227EF4" w:rsidRPr="00227EF4" w:rsidRDefault="00227EF4" w:rsidP="00227EF4"/>
    <w:p w14:paraId="754EAA8D" w14:textId="6840AAF2" w:rsidR="00227EF4" w:rsidRPr="00227EF4" w:rsidRDefault="003E3E0C" w:rsidP="00227EF4">
      <w:r>
        <w:t>Flow chart:</w:t>
      </w:r>
      <w:r>
        <w:br/>
      </w:r>
      <w:r>
        <w:rPr>
          <w:noProof/>
        </w:rPr>
        <w:drawing>
          <wp:inline distT="0" distB="0" distL="0" distR="0" wp14:anchorId="13EAF376" wp14:editId="140BC7B3">
            <wp:extent cx="6492240" cy="6524625"/>
            <wp:effectExtent l="0" t="0" r="0" b="0"/>
            <wp:docPr id="1587208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208078" name="Picture 1587208078"/>
                    <pic:cNvPicPr/>
                  </pic:nvPicPr>
                  <pic:blipFill>
                    <a:blip r:embed="rId55">
                      <a:extLst>
                        <a:ext uri="{28A0092B-C50C-407E-A947-70E740481C1C}">
                          <a14:useLocalDpi xmlns:a14="http://schemas.microsoft.com/office/drawing/2010/main" val="0"/>
                        </a:ext>
                      </a:extLst>
                    </a:blip>
                    <a:stretch>
                      <a:fillRect/>
                    </a:stretch>
                  </pic:blipFill>
                  <pic:spPr>
                    <a:xfrm>
                      <a:off x="0" y="0"/>
                      <a:ext cx="6492240" cy="6524625"/>
                    </a:xfrm>
                    <a:prstGeom prst="rect">
                      <a:avLst/>
                    </a:prstGeom>
                  </pic:spPr>
                </pic:pic>
              </a:graphicData>
            </a:graphic>
          </wp:inline>
        </w:drawing>
      </w:r>
    </w:p>
    <w:p w14:paraId="65F1E871" w14:textId="51875D23" w:rsidR="00227EF4" w:rsidRPr="00227EF4" w:rsidRDefault="00090917" w:rsidP="00090917">
      <w:pPr>
        <w:pStyle w:val="Heading2"/>
      </w:pPr>
      <w:bookmarkStart w:id="38" w:name="_Toc170229536"/>
      <w:r>
        <w:t>Conclusion</w:t>
      </w:r>
      <w:bookmarkEnd w:id="38"/>
    </w:p>
    <w:p w14:paraId="74169E0C" w14:textId="204F92C6" w:rsidR="00227EF4" w:rsidRPr="00227EF4" w:rsidRDefault="002B6BBC" w:rsidP="00227EF4">
      <w:pPr>
        <w:widowControl w:val="0"/>
        <w:tabs>
          <w:tab w:val="left" w:pos="3600"/>
        </w:tabs>
        <w:autoSpaceDE w:val="0"/>
        <w:autoSpaceDN w:val="0"/>
        <w:adjustRightInd w:val="0"/>
        <w:spacing w:after="120" w:line="240" w:lineRule="auto"/>
      </w:pPr>
      <w:r>
        <w:t>In this</w:t>
      </w:r>
      <w:r w:rsidR="00227EF4" w:rsidRPr="00227EF4">
        <w:t xml:space="preserve"> lab</w:t>
      </w:r>
      <w:r>
        <w:t>, we have s</w:t>
      </w:r>
      <w:r w:rsidR="00227EF4" w:rsidRPr="00227EF4">
        <w:t>uccessful</w:t>
      </w:r>
      <w:r>
        <w:t>ly built</w:t>
      </w:r>
      <w:r w:rsidR="00227EF4" w:rsidRPr="00227EF4">
        <w:t xml:space="preserve"> and run applications on the target remotely using SSH, screen transitions </w:t>
      </w:r>
      <w:r w:rsidR="00544A73" w:rsidRPr="00227EF4">
        <w:t xml:space="preserve">are </w:t>
      </w:r>
      <w:r w:rsidR="00227EF4" w:rsidRPr="00227EF4">
        <w:t xml:space="preserve">facilitated by on-click event </w:t>
      </w:r>
      <w:r w:rsidR="005902D4" w:rsidRPr="00227EF4">
        <w:t>handler</w:t>
      </w:r>
      <w:r w:rsidR="005902D4">
        <w:t>s.</w:t>
      </w:r>
      <w:r w:rsidR="005902D4" w:rsidRPr="00227EF4">
        <w:t xml:space="preserve"> </w:t>
      </w:r>
    </w:p>
    <w:p w14:paraId="5D634259" w14:textId="6B606C2F" w:rsidR="00227EF4" w:rsidRPr="00227EF4" w:rsidRDefault="00227EF4" w:rsidP="00227EF4">
      <w:pPr>
        <w:widowControl w:val="0"/>
        <w:tabs>
          <w:tab w:val="left" w:pos="3600"/>
        </w:tabs>
        <w:autoSpaceDE w:val="0"/>
        <w:autoSpaceDN w:val="0"/>
        <w:adjustRightInd w:val="0"/>
        <w:spacing w:after="120" w:line="240" w:lineRule="auto"/>
      </w:pPr>
      <w:r w:rsidRPr="00227EF4">
        <w:lastRenderedPageBreak/>
        <w:t>Customized slider behavior and label display improv</w:t>
      </w:r>
      <w:r w:rsidR="00F80B3C">
        <w:t>es</w:t>
      </w:r>
      <w:r w:rsidRPr="00227EF4">
        <w:t xml:space="preserve"> user interaction and feedback</w:t>
      </w:r>
      <w:r w:rsidR="00F80B3C">
        <w:t xml:space="preserve"> in graphical interface</w:t>
      </w:r>
      <w:r w:rsidRPr="00227EF4">
        <w:t>.</w:t>
      </w:r>
      <w:r w:rsidR="00BB0603">
        <w:t xml:space="preserve"> </w:t>
      </w:r>
      <w:r w:rsidR="00F504B5">
        <w:t>Modifying the</w:t>
      </w:r>
      <w:r w:rsidRPr="00227EF4">
        <w:t xml:space="preserve"> scrolling text animation</w:t>
      </w:r>
      <w:r w:rsidR="00F504B5">
        <w:t xml:space="preserve"> </w:t>
      </w:r>
      <w:r w:rsidR="00C00326">
        <w:t>direction</w:t>
      </w:r>
      <w:r w:rsidRPr="00227EF4">
        <w:t xml:space="preserve"> </w:t>
      </w:r>
      <w:r w:rsidR="00F504B5">
        <w:t>gives insight into</w:t>
      </w:r>
      <w:r w:rsidRPr="00227EF4">
        <w:t xml:space="preserve"> animation behavior to create visually appealing displays.</w:t>
      </w:r>
    </w:p>
    <w:p w14:paraId="2FB70FC5" w14:textId="5FB5867C" w:rsidR="00227EF4" w:rsidRPr="00227EF4" w:rsidRDefault="00227EF4" w:rsidP="00227EF4">
      <w:pPr>
        <w:widowControl w:val="0"/>
        <w:tabs>
          <w:tab w:val="left" w:pos="3600"/>
        </w:tabs>
        <w:autoSpaceDE w:val="0"/>
        <w:autoSpaceDN w:val="0"/>
        <w:adjustRightInd w:val="0"/>
        <w:spacing w:after="120" w:line="240" w:lineRule="auto"/>
      </w:pPr>
      <w:r w:rsidRPr="00227EF4">
        <w:t xml:space="preserve">Through this lab, you have gained hands-on experience in developing and modifying graphical and functional components using Ensemble Graphics Toolkit (EGT) on embedded systems. </w:t>
      </w:r>
    </w:p>
    <w:p w14:paraId="36D3B0C3" w14:textId="2F538958" w:rsidR="00913F73" w:rsidRDefault="00860669" w:rsidP="000744C1">
      <w:pPr>
        <w:widowControl w:val="0"/>
        <w:tabs>
          <w:tab w:val="left" w:pos="3600"/>
        </w:tabs>
        <w:autoSpaceDE w:val="0"/>
        <w:autoSpaceDN w:val="0"/>
        <w:adjustRightInd w:val="0"/>
        <w:spacing w:after="120" w:line="240" w:lineRule="auto"/>
      </w:pPr>
      <w:r>
        <w:br/>
      </w:r>
      <w:r>
        <w:br/>
      </w:r>
      <w:r>
        <w:br/>
      </w:r>
      <w:r>
        <w:br/>
      </w:r>
      <w:r>
        <w:br/>
      </w:r>
      <w:r>
        <w:br/>
      </w:r>
      <w:r>
        <w:br/>
      </w:r>
      <w:r>
        <w:br/>
      </w:r>
    </w:p>
    <w:p w14:paraId="5A9A3D67" w14:textId="77777777" w:rsidR="00913F73" w:rsidRDefault="00913F73" w:rsidP="000744C1">
      <w:pPr>
        <w:widowControl w:val="0"/>
        <w:tabs>
          <w:tab w:val="left" w:pos="3600"/>
        </w:tabs>
        <w:autoSpaceDE w:val="0"/>
        <w:autoSpaceDN w:val="0"/>
        <w:adjustRightInd w:val="0"/>
        <w:spacing w:after="120" w:line="240" w:lineRule="auto"/>
      </w:pPr>
    </w:p>
    <w:p w14:paraId="793F570F" w14:textId="7230F0FE" w:rsidR="0037137B" w:rsidRDefault="00860669" w:rsidP="000744C1">
      <w:pPr>
        <w:widowControl w:val="0"/>
        <w:tabs>
          <w:tab w:val="left" w:pos="3600"/>
        </w:tabs>
        <w:autoSpaceDE w:val="0"/>
        <w:autoSpaceDN w:val="0"/>
        <w:adjustRightInd w:val="0"/>
        <w:spacing w:after="120" w:line="240" w:lineRule="auto"/>
      </w:pPr>
      <w:r>
        <w:br/>
      </w:r>
    </w:p>
    <w:bookmarkEnd w:id="11"/>
    <w:p w14:paraId="18F89BC1" w14:textId="77777777" w:rsidR="002502F3" w:rsidRDefault="002502F3" w:rsidP="000744C1">
      <w:pPr>
        <w:widowControl w:val="0"/>
        <w:tabs>
          <w:tab w:val="left" w:pos="3600"/>
        </w:tabs>
        <w:autoSpaceDE w:val="0"/>
        <w:autoSpaceDN w:val="0"/>
        <w:adjustRightInd w:val="0"/>
        <w:spacing w:after="120" w:line="240" w:lineRule="auto"/>
      </w:pPr>
    </w:p>
    <w:p w14:paraId="15DA55D1" w14:textId="77777777" w:rsidR="002502F3" w:rsidRDefault="002502F3" w:rsidP="000744C1">
      <w:pPr>
        <w:widowControl w:val="0"/>
        <w:tabs>
          <w:tab w:val="left" w:pos="3600"/>
        </w:tabs>
        <w:autoSpaceDE w:val="0"/>
        <w:autoSpaceDN w:val="0"/>
        <w:adjustRightInd w:val="0"/>
        <w:spacing w:after="120" w:line="240" w:lineRule="auto"/>
      </w:pPr>
    </w:p>
    <w:p w14:paraId="4C68B30D" w14:textId="32C8C525" w:rsidR="009536A5" w:rsidRDefault="009536A5">
      <w:r>
        <w:br w:type="page"/>
      </w:r>
    </w:p>
    <w:p w14:paraId="071F658B" w14:textId="0880CFB7" w:rsidR="00DD7485" w:rsidRPr="00265F4C" w:rsidRDefault="00AB0FA8" w:rsidP="00B00A3E">
      <w:pPr>
        <w:pStyle w:val="Heading1"/>
      </w:pPr>
      <w:bookmarkStart w:id="39" w:name="_Toc170229537"/>
      <w:r w:rsidRPr="00AB0FA8">
        <w:lastRenderedPageBreak/>
        <w:t>L</w:t>
      </w:r>
      <w:r w:rsidR="00295407" w:rsidRPr="00AB0FA8">
        <w:t xml:space="preserve">ab </w:t>
      </w:r>
      <w:r w:rsidR="00B662E7">
        <w:t>2</w:t>
      </w:r>
      <w:r w:rsidR="00295407" w:rsidRPr="00AB0FA8">
        <w:t xml:space="preserve"> </w:t>
      </w:r>
      <w:r w:rsidR="00D438BF">
        <w:t>–</w:t>
      </w:r>
      <w:r w:rsidR="00295407" w:rsidRPr="00AB0FA8">
        <w:t xml:space="preserve"> </w:t>
      </w:r>
      <w:r w:rsidR="0079336E" w:rsidRPr="0079336E">
        <w:t>Implementation of Gesture Recognition</w:t>
      </w:r>
      <w:r w:rsidR="00952E5F">
        <w:t xml:space="preserve"> with </w:t>
      </w:r>
      <w:r w:rsidR="00952E5F" w:rsidRPr="00952E5F">
        <w:t>MGC3140</w:t>
      </w:r>
      <w:r w:rsidR="0079336E" w:rsidRPr="0079336E">
        <w:t xml:space="preserve"> in EGT-Powered Graphical </w:t>
      </w:r>
      <w:r w:rsidR="00B00A3E">
        <w:t>Application</w:t>
      </w:r>
      <w:bookmarkEnd w:id="39"/>
    </w:p>
    <w:p w14:paraId="5D33E4C5" w14:textId="77777777" w:rsidR="004C7094" w:rsidRDefault="004C7094" w:rsidP="009B339F"/>
    <w:p w14:paraId="48536840" w14:textId="50B10B3B" w:rsidR="004A76DE" w:rsidRDefault="009B339F" w:rsidP="009B339F">
      <w:pPr>
        <w:rPr>
          <w:bCs/>
          <w:color w:val="0D0D0D"/>
          <w:szCs w:val="22"/>
          <w:shd w:val="clear" w:color="auto" w:fill="FFFFFF"/>
        </w:rPr>
      </w:pPr>
      <w:r w:rsidRPr="009B339F">
        <w:rPr>
          <w:color w:val="0D0D0D"/>
          <w:szCs w:val="22"/>
          <w:shd w:val="clear" w:color="auto" w:fill="FFFFFF"/>
        </w:rPr>
        <w:t>I</w:t>
      </w:r>
      <w:r w:rsidR="00B77A57" w:rsidRPr="00B77A57">
        <w:rPr>
          <w:bCs/>
          <w:color w:val="0D0D0D"/>
          <w:szCs w:val="22"/>
          <w:shd w:val="clear" w:color="auto" w:fill="FFFFFF"/>
        </w:rPr>
        <w:t xml:space="preserve">n this lab, </w:t>
      </w:r>
      <w:r w:rsidR="003532D5">
        <w:rPr>
          <w:bCs/>
          <w:color w:val="0D0D0D"/>
          <w:szCs w:val="22"/>
          <w:shd w:val="clear" w:color="auto" w:fill="FFFFFF"/>
        </w:rPr>
        <w:t xml:space="preserve">you </w:t>
      </w:r>
      <w:r w:rsidR="00B77A57" w:rsidRPr="00B77A57">
        <w:rPr>
          <w:bCs/>
          <w:color w:val="0D0D0D"/>
          <w:szCs w:val="22"/>
          <w:shd w:val="clear" w:color="auto" w:fill="FFFFFF"/>
        </w:rPr>
        <w:t xml:space="preserve">will </w:t>
      </w:r>
      <w:r w:rsidR="006F606D">
        <w:rPr>
          <w:bCs/>
          <w:color w:val="0D0D0D"/>
          <w:szCs w:val="22"/>
          <w:shd w:val="clear" w:color="auto" w:fill="FFFFFF"/>
        </w:rPr>
        <w:t>integrate</w:t>
      </w:r>
      <w:r w:rsidR="00264C01">
        <w:rPr>
          <w:bCs/>
          <w:color w:val="0D0D0D"/>
          <w:szCs w:val="22"/>
          <w:shd w:val="clear" w:color="auto" w:fill="FFFFFF"/>
        </w:rPr>
        <w:t xml:space="preserve"> </w:t>
      </w:r>
      <w:r w:rsidR="006F606D">
        <w:rPr>
          <w:bCs/>
          <w:color w:val="0D0D0D"/>
          <w:szCs w:val="22"/>
          <w:shd w:val="clear" w:color="auto" w:fill="FFFFFF"/>
        </w:rPr>
        <w:t>the</w:t>
      </w:r>
      <w:r w:rsidR="00264C01">
        <w:rPr>
          <w:bCs/>
          <w:color w:val="0D0D0D"/>
          <w:szCs w:val="22"/>
          <w:shd w:val="clear" w:color="auto" w:fill="FFFFFF"/>
        </w:rPr>
        <w:t xml:space="preserve"> </w:t>
      </w:r>
      <w:r w:rsidR="004A76DE">
        <w:rPr>
          <w:bCs/>
          <w:color w:val="0D0D0D"/>
          <w:szCs w:val="22"/>
          <w:shd w:val="clear" w:color="auto" w:fill="FFFFFF"/>
        </w:rPr>
        <w:t xml:space="preserve">MGC3140 Gesture Emerald kit </w:t>
      </w:r>
      <w:r w:rsidR="00342FF8">
        <w:rPr>
          <w:bCs/>
          <w:color w:val="0D0D0D"/>
          <w:szCs w:val="22"/>
          <w:shd w:val="clear" w:color="auto" w:fill="FFFFFF"/>
        </w:rPr>
        <w:t>with</w:t>
      </w:r>
      <w:r w:rsidR="002F6E0A">
        <w:rPr>
          <w:bCs/>
          <w:color w:val="0D0D0D"/>
          <w:szCs w:val="22"/>
          <w:shd w:val="clear" w:color="auto" w:fill="FFFFFF"/>
        </w:rPr>
        <w:t xml:space="preserve"> </w:t>
      </w:r>
      <w:r w:rsidR="00342FF8">
        <w:rPr>
          <w:bCs/>
          <w:color w:val="0D0D0D"/>
          <w:szCs w:val="22"/>
          <w:shd w:val="clear" w:color="auto" w:fill="FFFFFF"/>
        </w:rPr>
        <w:t>ATSAMA5D27-WLSOM1 EK</w:t>
      </w:r>
      <w:r w:rsidR="007360C6">
        <w:rPr>
          <w:bCs/>
          <w:color w:val="0D0D0D"/>
          <w:szCs w:val="22"/>
          <w:shd w:val="clear" w:color="auto" w:fill="FFFFFF"/>
        </w:rPr>
        <w:t xml:space="preserve"> </w:t>
      </w:r>
      <w:r w:rsidR="004A76DE">
        <w:rPr>
          <w:bCs/>
          <w:color w:val="0D0D0D"/>
          <w:szCs w:val="22"/>
          <w:shd w:val="clear" w:color="auto" w:fill="FFFFFF"/>
        </w:rPr>
        <w:t xml:space="preserve">and </w:t>
      </w:r>
      <w:r w:rsidR="007360C6">
        <w:rPr>
          <w:bCs/>
          <w:color w:val="0D0D0D"/>
          <w:szCs w:val="22"/>
          <w:shd w:val="clear" w:color="auto" w:fill="FFFFFF"/>
        </w:rPr>
        <w:t xml:space="preserve">learn to </w:t>
      </w:r>
      <w:r w:rsidR="004A76DE">
        <w:rPr>
          <w:bCs/>
          <w:color w:val="0D0D0D"/>
          <w:szCs w:val="22"/>
          <w:shd w:val="clear" w:color="auto" w:fill="FFFFFF"/>
        </w:rPr>
        <w:t>us</w:t>
      </w:r>
      <w:r w:rsidR="007360C6">
        <w:rPr>
          <w:bCs/>
          <w:color w:val="0D0D0D"/>
          <w:szCs w:val="22"/>
          <w:shd w:val="clear" w:color="auto" w:fill="FFFFFF"/>
        </w:rPr>
        <w:t>e</w:t>
      </w:r>
      <w:r w:rsidR="004A76DE">
        <w:rPr>
          <w:bCs/>
          <w:color w:val="0D0D0D"/>
          <w:szCs w:val="22"/>
          <w:shd w:val="clear" w:color="auto" w:fill="FFFFFF"/>
        </w:rPr>
        <w:t xml:space="preserve"> the gesture actions</w:t>
      </w:r>
      <w:r w:rsidR="007360C6">
        <w:rPr>
          <w:bCs/>
          <w:color w:val="0D0D0D"/>
          <w:szCs w:val="22"/>
          <w:shd w:val="clear" w:color="auto" w:fill="FFFFFF"/>
        </w:rPr>
        <w:t xml:space="preserve"> to </w:t>
      </w:r>
      <w:r w:rsidR="004A76DE">
        <w:rPr>
          <w:bCs/>
          <w:color w:val="0D0D0D"/>
          <w:szCs w:val="22"/>
          <w:shd w:val="clear" w:color="auto" w:fill="FFFFFF"/>
        </w:rPr>
        <w:t xml:space="preserve">navigate through the LCD </w:t>
      </w:r>
      <w:r w:rsidR="007360C6">
        <w:rPr>
          <w:bCs/>
          <w:color w:val="0D0D0D"/>
          <w:szCs w:val="22"/>
          <w:shd w:val="clear" w:color="auto" w:fill="FFFFFF"/>
        </w:rPr>
        <w:t>screen</w:t>
      </w:r>
      <w:r w:rsidR="007C424B">
        <w:rPr>
          <w:bCs/>
          <w:color w:val="0D0D0D"/>
          <w:szCs w:val="22"/>
          <w:shd w:val="clear" w:color="auto" w:fill="FFFFFF"/>
        </w:rPr>
        <w:t>s</w:t>
      </w:r>
      <w:r w:rsidR="004A76DE">
        <w:rPr>
          <w:bCs/>
          <w:color w:val="0D0D0D"/>
          <w:szCs w:val="22"/>
          <w:shd w:val="clear" w:color="auto" w:fill="FFFFFF"/>
        </w:rPr>
        <w:t>.</w:t>
      </w:r>
    </w:p>
    <w:p w14:paraId="7690C2E4" w14:textId="10BD7F29" w:rsidR="00BE28FE" w:rsidRDefault="00BE28FE" w:rsidP="00BE28FE">
      <w:pPr>
        <w:pStyle w:val="NormalWeb"/>
        <w:rPr>
          <w:rFonts w:ascii="Arial" w:hAnsi="Arial" w:cs="Arial"/>
          <w:sz w:val="22"/>
          <w:szCs w:val="22"/>
        </w:rPr>
      </w:pPr>
      <w:r w:rsidRPr="00137DE1">
        <w:rPr>
          <w:rFonts w:ascii="Arial" w:hAnsi="Arial" w:cs="Arial"/>
          <w:sz w:val="22"/>
          <w:szCs w:val="22"/>
        </w:rPr>
        <w:t xml:space="preserve">The MGC3140 </w:t>
      </w:r>
      <w:r>
        <w:rPr>
          <w:rFonts w:ascii="Arial" w:hAnsi="Arial" w:cs="Arial"/>
          <w:sz w:val="22"/>
          <w:szCs w:val="22"/>
        </w:rPr>
        <w:t>chip uses an electric field for gesture sensing/position tracking. It</w:t>
      </w:r>
      <w:r w:rsidRPr="00137DE1">
        <w:rPr>
          <w:rFonts w:ascii="Arial" w:hAnsi="Arial" w:cs="Arial"/>
          <w:sz w:val="22"/>
          <w:szCs w:val="22"/>
        </w:rPr>
        <w:t xml:space="preserve"> is equipped with </w:t>
      </w:r>
      <w:r>
        <w:rPr>
          <w:rFonts w:ascii="Arial" w:hAnsi="Arial" w:cs="Arial"/>
          <w:sz w:val="22"/>
          <w:szCs w:val="22"/>
        </w:rPr>
        <w:t xml:space="preserve">Microchip’s </w:t>
      </w:r>
      <w:r w:rsidRPr="00137DE1">
        <w:rPr>
          <w:rFonts w:ascii="Arial" w:hAnsi="Arial" w:cs="Arial"/>
          <w:sz w:val="22"/>
          <w:szCs w:val="22"/>
        </w:rPr>
        <w:t xml:space="preserve">on-chip Colibri </w:t>
      </w:r>
      <w:r>
        <w:rPr>
          <w:rFonts w:ascii="Arial" w:hAnsi="Arial" w:cs="Arial"/>
          <w:sz w:val="22"/>
          <w:szCs w:val="22"/>
        </w:rPr>
        <w:t>G</w:t>
      </w:r>
      <w:r w:rsidRPr="00137DE1">
        <w:rPr>
          <w:rFonts w:ascii="Arial" w:hAnsi="Arial" w:cs="Arial"/>
          <w:sz w:val="22"/>
          <w:szCs w:val="22"/>
        </w:rPr>
        <w:t xml:space="preserve">esture </w:t>
      </w:r>
      <w:r>
        <w:rPr>
          <w:rFonts w:ascii="Arial" w:hAnsi="Arial" w:cs="Arial"/>
          <w:sz w:val="22"/>
          <w:szCs w:val="22"/>
        </w:rPr>
        <w:t>S</w:t>
      </w:r>
      <w:r w:rsidRPr="00137DE1">
        <w:rPr>
          <w:rFonts w:ascii="Arial" w:hAnsi="Arial" w:cs="Arial"/>
          <w:sz w:val="22"/>
          <w:szCs w:val="22"/>
        </w:rPr>
        <w:t>uite</w:t>
      </w:r>
      <w:r>
        <w:rPr>
          <w:rFonts w:ascii="Arial" w:hAnsi="Arial" w:cs="Arial"/>
          <w:sz w:val="22"/>
          <w:szCs w:val="22"/>
        </w:rPr>
        <w:t xml:space="preserve">, which allows gesture tracking on-chip, and </w:t>
      </w:r>
      <w:r w:rsidRPr="00137DE1">
        <w:rPr>
          <w:rFonts w:ascii="Arial" w:hAnsi="Arial" w:cs="Arial"/>
          <w:sz w:val="22"/>
          <w:szCs w:val="22"/>
        </w:rPr>
        <w:t xml:space="preserve">eliminates the need for host post-processing </w:t>
      </w:r>
      <w:r>
        <w:rPr>
          <w:rFonts w:ascii="Arial" w:hAnsi="Arial" w:cs="Arial"/>
          <w:sz w:val="22"/>
          <w:szCs w:val="22"/>
        </w:rPr>
        <w:t>in application</w:t>
      </w:r>
      <w:r w:rsidRPr="00137DE1">
        <w:rPr>
          <w:rFonts w:ascii="Arial" w:hAnsi="Arial" w:cs="Arial"/>
          <w:sz w:val="22"/>
          <w:szCs w:val="22"/>
        </w:rPr>
        <w:t>.</w:t>
      </w:r>
    </w:p>
    <w:p w14:paraId="2A91979F" w14:textId="77777777" w:rsidR="00BE28FE" w:rsidRDefault="00BE28FE" w:rsidP="00BE28FE">
      <w:pPr>
        <w:pStyle w:val="NormalWeb"/>
        <w:rPr>
          <w:rFonts w:ascii="Arial" w:hAnsi="Arial" w:cs="Arial"/>
          <w:sz w:val="22"/>
          <w:szCs w:val="22"/>
        </w:rPr>
      </w:pPr>
      <w:r>
        <w:rPr>
          <w:rFonts w:ascii="Arial" w:hAnsi="Arial" w:cs="Arial"/>
          <w:sz w:val="22"/>
          <w:szCs w:val="22"/>
        </w:rPr>
        <w:t xml:space="preserve">Microchip provides two software development tools for the MGC3140 chip. They are Aurea Software Package (Windows GUI) and MGC3140 Linux Driver (communicates using I2C interface). </w:t>
      </w:r>
    </w:p>
    <w:p w14:paraId="2E726CBB" w14:textId="0DB8192E" w:rsidR="00BE28FE" w:rsidRPr="00137DE1" w:rsidRDefault="00BE28FE" w:rsidP="00BE28FE">
      <w:pPr>
        <w:pStyle w:val="NormalWeb"/>
        <w:rPr>
          <w:rFonts w:ascii="Arial" w:hAnsi="Arial" w:cs="Arial"/>
          <w:sz w:val="22"/>
          <w:szCs w:val="22"/>
        </w:rPr>
      </w:pPr>
      <w:r>
        <w:rPr>
          <w:rFonts w:ascii="Arial" w:hAnsi="Arial" w:cs="Arial"/>
          <w:sz w:val="22"/>
          <w:szCs w:val="22"/>
        </w:rPr>
        <w:t xml:space="preserve">In this lab, we will communicate </w:t>
      </w:r>
      <w:r w:rsidR="004C7094">
        <w:rPr>
          <w:rFonts w:ascii="Arial" w:hAnsi="Arial" w:cs="Arial"/>
          <w:sz w:val="22"/>
          <w:szCs w:val="22"/>
        </w:rPr>
        <w:t>with</w:t>
      </w:r>
      <w:r>
        <w:rPr>
          <w:rFonts w:ascii="Arial" w:hAnsi="Arial" w:cs="Arial"/>
          <w:sz w:val="22"/>
          <w:szCs w:val="22"/>
        </w:rPr>
        <w:t xml:space="preserve"> MGC3140 over I2C interface using </w:t>
      </w:r>
      <w:r w:rsidR="004C7094">
        <w:rPr>
          <w:rFonts w:ascii="Arial" w:hAnsi="Arial" w:cs="Arial"/>
          <w:sz w:val="22"/>
          <w:szCs w:val="22"/>
        </w:rPr>
        <w:t>a</w:t>
      </w:r>
      <w:r>
        <w:rPr>
          <w:rFonts w:ascii="Arial" w:hAnsi="Arial" w:cs="Arial"/>
          <w:sz w:val="22"/>
          <w:szCs w:val="22"/>
        </w:rPr>
        <w:t xml:space="preserve"> Linux Driver</w:t>
      </w:r>
      <w:r w:rsidR="004C7094">
        <w:rPr>
          <w:rFonts w:ascii="Arial" w:hAnsi="Arial" w:cs="Arial"/>
          <w:sz w:val="22"/>
          <w:szCs w:val="22"/>
        </w:rPr>
        <w:t xml:space="preserve"> which </w:t>
      </w:r>
      <w:r>
        <w:rPr>
          <w:rFonts w:ascii="Arial" w:hAnsi="Arial" w:cs="Arial"/>
          <w:sz w:val="22"/>
          <w:szCs w:val="22"/>
        </w:rPr>
        <w:t xml:space="preserve">is integrated in the SD card image. </w:t>
      </w:r>
      <w:r w:rsidR="319D60B4" w:rsidRPr="0FED2D89">
        <w:rPr>
          <w:rFonts w:ascii="Arial" w:hAnsi="Arial" w:cs="Arial"/>
          <w:sz w:val="22"/>
          <w:szCs w:val="22"/>
        </w:rPr>
        <w:t>The p</w:t>
      </w:r>
      <w:r w:rsidR="721F4A4E" w:rsidRPr="0FED2D89">
        <w:rPr>
          <w:rFonts w:ascii="Arial" w:hAnsi="Arial" w:cs="Arial"/>
          <w:sz w:val="22"/>
          <w:szCs w:val="22"/>
        </w:rPr>
        <w:t>atch</w:t>
      </w:r>
      <w:r>
        <w:rPr>
          <w:rFonts w:ascii="Arial" w:hAnsi="Arial" w:cs="Arial"/>
          <w:sz w:val="22"/>
          <w:szCs w:val="22"/>
        </w:rPr>
        <w:t xml:space="preserve"> to integrate MGC3140 Linux Driver to </w:t>
      </w:r>
      <w:r w:rsidR="13E59AC3" w:rsidRPr="0FED2D89">
        <w:rPr>
          <w:rFonts w:ascii="Arial" w:hAnsi="Arial" w:cs="Arial"/>
          <w:sz w:val="22"/>
          <w:szCs w:val="22"/>
        </w:rPr>
        <w:t>the</w:t>
      </w:r>
      <w:r w:rsidR="721F4A4E" w:rsidRPr="0FED2D89">
        <w:rPr>
          <w:rFonts w:ascii="Arial" w:hAnsi="Arial" w:cs="Arial"/>
          <w:sz w:val="22"/>
          <w:szCs w:val="22"/>
        </w:rPr>
        <w:t xml:space="preserve"> </w:t>
      </w:r>
      <w:r>
        <w:rPr>
          <w:rFonts w:ascii="Arial" w:hAnsi="Arial" w:cs="Arial"/>
          <w:sz w:val="22"/>
          <w:szCs w:val="22"/>
        </w:rPr>
        <w:t xml:space="preserve">Linux kernel is provided in </w:t>
      </w:r>
      <w:r w:rsidR="00AC3849">
        <w:rPr>
          <w:rFonts w:ascii="Arial" w:hAnsi="Arial" w:cs="Arial"/>
          <w:sz w:val="22"/>
          <w:szCs w:val="22"/>
        </w:rPr>
        <w:t>lab resources</w:t>
      </w:r>
      <w:r>
        <w:rPr>
          <w:rFonts w:ascii="Arial" w:hAnsi="Arial" w:cs="Arial"/>
          <w:sz w:val="22"/>
          <w:szCs w:val="22"/>
        </w:rPr>
        <w:t>.</w:t>
      </w:r>
    </w:p>
    <w:p w14:paraId="6DACCCDF" w14:textId="05ED2693" w:rsidR="00856A67" w:rsidRPr="00856A67" w:rsidRDefault="00856A67" w:rsidP="00856A67">
      <w:pPr>
        <w:widowControl w:val="0"/>
        <w:tabs>
          <w:tab w:val="left" w:pos="3600"/>
        </w:tabs>
        <w:autoSpaceDE w:val="0"/>
        <w:autoSpaceDN w:val="0"/>
        <w:adjustRightInd w:val="0"/>
        <w:spacing w:after="240" w:line="240" w:lineRule="auto"/>
      </w:pPr>
      <w:r>
        <w:t xml:space="preserve">At the end of the class, you should </w:t>
      </w:r>
      <w:r w:rsidR="6AF01CE4">
        <w:t xml:space="preserve">be </w:t>
      </w:r>
      <w:r>
        <w:t>able to navigate the EGT screen</w:t>
      </w:r>
      <w:r w:rsidR="004C7094">
        <w:t>s</w:t>
      </w:r>
      <w:r>
        <w:t xml:space="preserve"> using the gesture actions from the MGC3140 </w:t>
      </w:r>
      <w:proofErr w:type="spellStart"/>
      <w:r>
        <w:t>GestIC</w:t>
      </w:r>
      <w:proofErr w:type="spellEnd"/>
      <w:r>
        <w:t xml:space="preserve"> module.</w:t>
      </w:r>
    </w:p>
    <w:p w14:paraId="46841BC3" w14:textId="3308B046" w:rsidR="00D2640C" w:rsidRDefault="00D2640C" w:rsidP="00E2461F">
      <w:pPr>
        <w:pStyle w:val="Heading2"/>
      </w:pPr>
      <w:bookmarkStart w:id="40" w:name="_Toc170229538"/>
      <w:r>
        <w:t>Hardware Connection</w:t>
      </w:r>
      <w:bookmarkEnd w:id="40"/>
    </w:p>
    <w:p w14:paraId="556612BA" w14:textId="77777777" w:rsidR="003532D5" w:rsidRDefault="003532D5" w:rsidP="003532D5">
      <w:pPr>
        <w:pStyle w:val="ListParagraph"/>
        <w:widowControl w:val="0"/>
        <w:numPr>
          <w:ilvl w:val="0"/>
          <w:numId w:val="42"/>
        </w:numPr>
        <w:autoSpaceDE w:val="0"/>
        <w:autoSpaceDN w:val="0"/>
        <w:adjustRightInd w:val="0"/>
        <w:spacing w:after="120" w:line="240" w:lineRule="auto"/>
      </w:pPr>
      <w:r>
        <w:t xml:space="preserve">Power down the board. </w:t>
      </w:r>
    </w:p>
    <w:p w14:paraId="131A8D05" w14:textId="2D7ECDC1" w:rsidR="007A4B32" w:rsidRDefault="003532D5" w:rsidP="003532D5">
      <w:pPr>
        <w:pStyle w:val="ListParagraph"/>
        <w:widowControl w:val="0"/>
        <w:numPr>
          <w:ilvl w:val="0"/>
          <w:numId w:val="42"/>
        </w:numPr>
        <w:autoSpaceDE w:val="0"/>
        <w:autoSpaceDN w:val="0"/>
        <w:adjustRightInd w:val="0"/>
        <w:spacing w:after="120" w:line="240" w:lineRule="auto"/>
      </w:pPr>
      <w:r w:rsidRPr="003532D5">
        <w:t xml:space="preserve">Connect </w:t>
      </w:r>
      <w:r>
        <w:t>J3 of the</w:t>
      </w:r>
      <w:r w:rsidRPr="003532D5">
        <w:t xml:space="preserve"> MGC3140 board to the </w:t>
      </w:r>
      <w:proofErr w:type="spellStart"/>
      <w:r w:rsidRPr="003532D5">
        <w:t>Hillstar</w:t>
      </w:r>
      <w:proofErr w:type="spellEnd"/>
      <w:r w:rsidRPr="003532D5">
        <w:t xml:space="preserve"> sensor</w:t>
      </w:r>
      <w:r>
        <w:t xml:space="preserve"> as shown in the figure below:</w:t>
      </w:r>
    </w:p>
    <w:p w14:paraId="04923275" w14:textId="77A67616" w:rsidR="003532D5" w:rsidRDefault="003532D5" w:rsidP="003532D5">
      <w:pPr>
        <w:widowControl w:val="0"/>
        <w:autoSpaceDE w:val="0"/>
        <w:autoSpaceDN w:val="0"/>
        <w:adjustRightInd w:val="0"/>
        <w:spacing w:after="120" w:line="240" w:lineRule="auto"/>
      </w:pPr>
    </w:p>
    <w:p w14:paraId="7ED5B7AC" w14:textId="2A529DFE" w:rsidR="003532D5" w:rsidRDefault="000D3C36" w:rsidP="00845FB3">
      <w:pPr>
        <w:widowControl w:val="0"/>
        <w:autoSpaceDE w:val="0"/>
        <w:autoSpaceDN w:val="0"/>
        <w:adjustRightInd w:val="0"/>
        <w:spacing w:after="120" w:line="240" w:lineRule="auto"/>
        <w:jc w:val="center"/>
      </w:pPr>
      <w:r>
        <w:rPr>
          <w:noProof/>
        </w:rPr>
        <w:drawing>
          <wp:inline distT="0" distB="0" distL="0" distR="0" wp14:anchorId="20136E76" wp14:editId="25FEE917">
            <wp:extent cx="2901560" cy="2458799"/>
            <wp:effectExtent l="0" t="228600" r="0" b="208280"/>
            <wp:docPr id="1977574619" name="Picture 4" descr="A close-up of a microchi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574619" name="Picture 4" descr="A close-up of a microchip&#10;&#10;Description automatically generated"/>
                    <pic:cNvPicPr/>
                  </pic:nvPicPr>
                  <pic:blipFill rotWithShape="1">
                    <a:blip r:embed="rId56" cstate="print">
                      <a:extLst>
                        <a:ext uri="{28A0092B-C50C-407E-A947-70E740481C1C}">
                          <a14:useLocalDpi xmlns:a14="http://schemas.microsoft.com/office/drawing/2010/main" val="0"/>
                        </a:ext>
                      </a:extLst>
                    </a:blip>
                    <a:srcRect l="5162" r="6333"/>
                    <a:stretch/>
                  </pic:blipFill>
                  <pic:spPr bwMode="auto">
                    <a:xfrm rot="5400000">
                      <a:off x="0" y="0"/>
                      <a:ext cx="2913854" cy="2469217"/>
                    </a:xfrm>
                    <a:prstGeom prst="rect">
                      <a:avLst/>
                    </a:prstGeom>
                    <a:ln>
                      <a:noFill/>
                    </a:ln>
                    <a:extLst>
                      <a:ext uri="{53640926-AAD7-44D8-BBD7-CCE9431645EC}">
                        <a14:shadowObscured xmlns:a14="http://schemas.microsoft.com/office/drawing/2010/main"/>
                      </a:ext>
                    </a:extLst>
                  </pic:spPr>
                </pic:pic>
              </a:graphicData>
            </a:graphic>
          </wp:inline>
        </w:drawing>
      </w:r>
      <w:r w:rsidR="00850643">
        <w:rPr>
          <w:noProof/>
        </w:rPr>
        <w:drawing>
          <wp:inline distT="0" distB="0" distL="0" distR="0" wp14:anchorId="738F7DC6" wp14:editId="378BA948">
            <wp:extent cx="2458179" cy="2875960"/>
            <wp:effectExtent l="0" t="0" r="0" b="0"/>
            <wp:docPr id="1666470109" name="Picture 5" descr="A green circuit boar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470109" name="Picture 5" descr="A green circuit board with white text&#10;&#10;Description automatically generated"/>
                    <pic:cNvPicPr/>
                  </pic:nvPicPr>
                  <pic:blipFill rotWithShape="1">
                    <a:blip r:embed="rId57" cstate="print">
                      <a:extLst>
                        <a:ext uri="{28A0092B-C50C-407E-A947-70E740481C1C}">
                          <a14:useLocalDpi xmlns:a14="http://schemas.microsoft.com/office/drawing/2010/main" val="0"/>
                        </a:ext>
                      </a:extLst>
                    </a:blip>
                    <a:srcRect t="5772" r="3692" b="9720"/>
                    <a:stretch/>
                  </pic:blipFill>
                  <pic:spPr bwMode="auto">
                    <a:xfrm>
                      <a:off x="0" y="0"/>
                      <a:ext cx="2474844" cy="2895457"/>
                    </a:xfrm>
                    <a:prstGeom prst="rect">
                      <a:avLst/>
                    </a:prstGeom>
                    <a:ln>
                      <a:noFill/>
                    </a:ln>
                    <a:extLst>
                      <a:ext uri="{53640926-AAD7-44D8-BBD7-CCE9431645EC}">
                        <a14:shadowObscured xmlns:a14="http://schemas.microsoft.com/office/drawing/2010/main"/>
                      </a:ext>
                    </a:extLst>
                  </pic:spPr>
                </pic:pic>
              </a:graphicData>
            </a:graphic>
          </wp:inline>
        </w:drawing>
      </w:r>
    </w:p>
    <w:p w14:paraId="32153377" w14:textId="72642655" w:rsidR="003532D5" w:rsidRDefault="003532D5" w:rsidP="003532D5">
      <w:pPr>
        <w:widowControl w:val="0"/>
        <w:autoSpaceDE w:val="0"/>
        <w:autoSpaceDN w:val="0"/>
        <w:adjustRightInd w:val="0"/>
        <w:spacing w:after="120" w:line="240" w:lineRule="auto"/>
      </w:pPr>
    </w:p>
    <w:p w14:paraId="61A86C5C" w14:textId="7180C15A" w:rsidR="003532D5" w:rsidRDefault="003532D5" w:rsidP="002171A2">
      <w:pPr>
        <w:keepNext/>
        <w:numPr>
          <w:ilvl w:val="0"/>
          <w:numId w:val="5"/>
        </w:numPr>
        <w:spacing w:line="276" w:lineRule="auto"/>
      </w:pPr>
      <w:r>
        <w:lastRenderedPageBreak/>
        <w:t xml:space="preserve">Connect J2 of the </w:t>
      </w:r>
      <w:r w:rsidRPr="003532D5">
        <w:t>MGC3140 board</w:t>
      </w:r>
      <w:r>
        <w:t xml:space="preserve"> to </w:t>
      </w:r>
      <w:r w:rsidR="002171A2">
        <w:t xml:space="preserve">XPRO </w:t>
      </w:r>
      <w:r w:rsidR="004F5253">
        <w:t>EXT1</w:t>
      </w:r>
      <w:r>
        <w:t xml:space="preserve"> of the </w:t>
      </w:r>
      <w:r w:rsidR="00671FA2">
        <w:t>ATSAMA5D27-</w:t>
      </w:r>
      <w:r>
        <w:t>WLSOM</w:t>
      </w:r>
      <w:r w:rsidR="00671FA2">
        <w:t xml:space="preserve">1 </w:t>
      </w:r>
      <w:r>
        <w:t>EK board using</w:t>
      </w:r>
      <w:r w:rsidR="00376346">
        <w:t xml:space="preserve"> </w:t>
      </w:r>
      <w:r w:rsidR="004F5253">
        <w:t>20-Pin to 6-Pin Adapter</w:t>
      </w:r>
      <w:r w:rsidR="002171A2">
        <w:t xml:space="preserve"> </w:t>
      </w:r>
      <w:r>
        <w:t>as shown in the figure below.</w:t>
      </w:r>
    </w:p>
    <w:p w14:paraId="63DCDD14" w14:textId="1949AC94" w:rsidR="003532D5" w:rsidRDefault="00AE0F75" w:rsidP="00845FB3">
      <w:pPr>
        <w:widowControl w:val="0"/>
        <w:autoSpaceDE w:val="0"/>
        <w:autoSpaceDN w:val="0"/>
        <w:adjustRightInd w:val="0"/>
        <w:spacing w:after="120" w:line="240" w:lineRule="auto"/>
        <w:jc w:val="center"/>
      </w:pPr>
      <w:r>
        <w:rPr>
          <w:noProof/>
        </w:rPr>
        <w:drawing>
          <wp:inline distT="0" distB="0" distL="0" distR="0" wp14:anchorId="3A6E5E37" wp14:editId="5EF93325">
            <wp:extent cx="4690547" cy="2920875"/>
            <wp:effectExtent l="0" t="0" r="0" b="0"/>
            <wp:docPr id="210529711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297118" name="Picture 2105297118"/>
                    <pic:cNvPicPr/>
                  </pic:nvPicPr>
                  <pic:blipFill rotWithShape="1">
                    <a:blip r:embed="rId58" cstate="print">
                      <a:extLst>
                        <a:ext uri="{28A0092B-C50C-407E-A947-70E740481C1C}">
                          <a14:useLocalDpi xmlns:a14="http://schemas.microsoft.com/office/drawing/2010/main" val="0"/>
                        </a:ext>
                      </a:extLst>
                    </a:blip>
                    <a:srcRect l="2181" t="9039" r="2129" b="11510"/>
                    <a:stretch/>
                  </pic:blipFill>
                  <pic:spPr bwMode="auto">
                    <a:xfrm>
                      <a:off x="0" y="0"/>
                      <a:ext cx="4700352" cy="2926980"/>
                    </a:xfrm>
                    <a:prstGeom prst="rect">
                      <a:avLst/>
                    </a:prstGeom>
                    <a:ln>
                      <a:noFill/>
                    </a:ln>
                    <a:extLst>
                      <a:ext uri="{53640926-AAD7-44D8-BBD7-CCE9431645EC}">
                        <a14:shadowObscured xmlns:a14="http://schemas.microsoft.com/office/drawing/2010/main"/>
                      </a:ext>
                    </a:extLst>
                  </pic:spPr>
                </pic:pic>
              </a:graphicData>
            </a:graphic>
          </wp:inline>
        </w:drawing>
      </w:r>
    </w:p>
    <w:p w14:paraId="2A273798" w14:textId="77777777" w:rsidR="003532D5" w:rsidRDefault="003532D5" w:rsidP="003532D5">
      <w:pPr>
        <w:widowControl w:val="0"/>
        <w:autoSpaceDE w:val="0"/>
        <w:autoSpaceDN w:val="0"/>
        <w:adjustRightInd w:val="0"/>
        <w:spacing w:after="120" w:line="240" w:lineRule="auto"/>
      </w:pPr>
    </w:p>
    <w:p w14:paraId="79D6CC05" w14:textId="344877C9" w:rsidR="003532D5" w:rsidRDefault="003532D5" w:rsidP="003532D5">
      <w:pPr>
        <w:pStyle w:val="ListParagraph"/>
        <w:widowControl w:val="0"/>
        <w:numPr>
          <w:ilvl w:val="0"/>
          <w:numId w:val="42"/>
        </w:numPr>
        <w:autoSpaceDE w:val="0"/>
        <w:autoSpaceDN w:val="0"/>
        <w:adjustRightInd w:val="0"/>
        <w:spacing w:after="120" w:line="240" w:lineRule="auto"/>
      </w:pPr>
      <w:r>
        <w:t>Power up the hardware after setup completion and press START_SOM button in the target.</w:t>
      </w:r>
    </w:p>
    <w:p w14:paraId="6947BABC" w14:textId="7FD3AC23" w:rsidR="003532D5" w:rsidRDefault="003532D5" w:rsidP="003532D5">
      <w:pPr>
        <w:widowControl w:val="0"/>
        <w:autoSpaceDE w:val="0"/>
        <w:autoSpaceDN w:val="0"/>
        <w:adjustRightInd w:val="0"/>
        <w:spacing w:after="120" w:line="240" w:lineRule="auto"/>
      </w:pPr>
    </w:p>
    <w:p w14:paraId="4A01E1A9" w14:textId="77777777" w:rsidR="003532D5" w:rsidRPr="000946B4" w:rsidRDefault="003532D5" w:rsidP="003532D5">
      <w:pPr>
        <w:rPr>
          <w:b/>
          <w:sz w:val="28"/>
          <w:szCs w:val="28"/>
        </w:rPr>
      </w:pPr>
      <w:r w:rsidRPr="000946B4">
        <w:rPr>
          <w:b/>
          <w:sz w:val="28"/>
          <w:szCs w:val="28"/>
        </w:rPr>
        <w:t>Final setup:</w:t>
      </w:r>
    </w:p>
    <w:p w14:paraId="767FC5DB" w14:textId="5FB9415E" w:rsidR="003532D5" w:rsidRDefault="003532D5" w:rsidP="007C58C4">
      <w:pPr>
        <w:pStyle w:val="LabManualText"/>
      </w:pPr>
      <w:r>
        <w:t xml:space="preserve">The final connection of the setup is as shown below. </w:t>
      </w:r>
    </w:p>
    <w:p w14:paraId="6FB5A0E4" w14:textId="624C8032" w:rsidR="00A971EF" w:rsidRDefault="00AE0F75" w:rsidP="00AE0F75">
      <w:pPr>
        <w:widowControl w:val="0"/>
        <w:autoSpaceDE w:val="0"/>
        <w:autoSpaceDN w:val="0"/>
        <w:adjustRightInd w:val="0"/>
        <w:spacing w:after="120" w:line="240" w:lineRule="auto"/>
        <w:jc w:val="center"/>
      </w:pPr>
      <w:r>
        <w:rPr>
          <w:noProof/>
        </w:rPr>
        <w:lastRenderedPageBreak/>
        <w:drawing>
          <wp:inline distT="0" distB="0" distL="0" distR="0" wp14:anchorId="46217F76" wp14:editId="7BB16193">
            <wp:extent cx="5248894" cy="4768729"/>
            <wp:effectExtent l="0" t="0" r="0" b="0"/>
            <wp:docPr id="976446134" name="Picture 11" descr="A close-up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446134" name="Picture 11" descr="A close-up of a circuit board&#10;&#10;Description automatically generated"/>
                    <pic:cNvPicPr/>
                  </pic:nvPicPr>
                  <pic:blipFill rotWithShape="1">
                    <a:blip r:embed="rId59" cstate="print">
                      <a:extLst>
                        <a:ext uri="{28A0092B-C50C-407E-A947-70E740481C1C}">
                          <a14:useLocalDpi xmlns:a14="http://schemas.microsoft.com/office/drawing/2010/main" val="0"/>
                        </a:ext>
                      </a:extLst>
                    </a:blip>
                    <a:srcRect l="16151" t="3544" r="5758" b="1860"/>
                    <a:stretch/>
                  </pic:blipFill>
                  <pic:spPr bwMode="auto">
                    <a:xfrm>
                      <a:off x="0" y="0"/>
                      <a:ext cx="5257513" cy="4776560"/>
                    </a:xfrm>
                    <a:prstGeom prst="rect">
                      <a:avLst/>
                    </a:prstGeom>
                    <a:ln>
                      <a:noFill/>
                    </a:ln>
                    <a:extLst>
                      <a:ext uri="{53640926-AAD7-44D8-BBD7-CCE9431645EC}">
                        <a14:shadowObscured xmlns:a14="http://schemas.microsoft.com/office/drawing/2010/main"/>
                      </a:ext>
                    </a:extLst>
                  </pic:spPr>
                </pic:pic>
              </a:graphicData>
            </a:graphic>
          </wp:inline>
        </w:drawing>
      </w:r>
    </w:p>
    <w:p w14:paraId="21DA4FF7" w14:textId="77777777" w:rsidR="00AE0F75" w:rsidRPr="007C58C4" w:rsidRDefault="00AE0F75" w:rsidP="00AE0F75">
      <w:pPr>
        <w:widowControl w:val="0"/>
        <w:autoSpaceDE w:val="0"/>
        <w:autoSpaceDN w:val="0"/>
        <w:adjustRightInd w:val="0"/>
        <w:spacing w:after="120" w:line="240" w:lineRule="auto"/>
        <w:jc w:val="center"/>
      </w:pPr>
    </w:p>
    <w:p w14:paraId="699BD495" w14:textId="18DD97C4" w:rsidR="009F52E6" w:rsidRDefault="009F52E6" w:rsidP="009F52E6">
      <w:pPr>
        <w:pStyle w:val="Heading2"/>
      </w:pPr>
      <w:bookmarkStart w:id="41" w:name="_Toc170229539"/>
      <w:r>
        <w:t>Exercise 1: Observe the terminal for gesture action</w:t>
      </w:r>
      <w:bookmarkEnd w:id="41"/>
    </w:p>
    <w:p w14:paraId="08140463" w14:textId="1E8C20A2" w:rsidR="000923A2" w:rsidRDefault="000923A2" w:rsidP="000923A2">
      <w:r w:rsidRPr="00227EF4">
        <w:rPr>
          <w:rFonts w:eastAsiaTheme="majorEastAsia" w:cstheme="majorBidi"/>
          <w:bCs/>
          <w:color w:val="0D0D0D" w:themeColor="text1" w:themeTint="F2"/>
          <w:szCs w:val="22"/>
        </w:rPr>
        <w:t>In this exercise, you will</w:t>
      </w:r>
      <w:r>
        <w:rPr>
          <w:rFonts w:eastAsiaTheme="majorEastAsia" w:cstheme="majorBidi"/>
          <w:bCs/>
          <w:color w:val="0D0D0D" w:themeColor="text1" w:themeTint="F2"/>
          <w:szCs w:val="22"/>
        </w:rPr>
        <w:t xml:space="preserve"> use </w:t>
      </w:r>
      <w:proofErr w:type="spellStart"/>
      <w:r w:rsidRPr="000923A2">
        <w:rPr>
          <w:rFonts w:eastAsiaTheme="majorEastAsia" w:cstheme="majorBidi"/>
          <w:bCs/>
          <w:i/>
          <w:iCs/>
          <w:color w:val="0D0D0D" w:themeColor="text1" w:themeTint="F2"/>
          <w:szCs w:val="22"/>
        </w:rPr>
        <w:t>evtest</w:t>
      </w:r>
      <w:proofErr w:type="spellEnd"/>
      <w:r>
        <w:rPr>
          <w:rFonts w:eastAsiaTheme="majorEastAsia" w:cstheme="majorBidi"/>
          <w:bCs/>
          <w:i/>
          <w:iCs/>
          <w:color w:val="0D0D0D" w:themeColor="text1" w:themeTint="F2"/>
          <w:szCs w:val="22"/>
        </w:rPr>
        <w:t xml:space="preserve"> </w:t>
      </w:r>
      <w:r>
        <w:rPr>
          <w:rFonts w:eastAsiaTheme="majorEastAsia" w:cstheme="majorBidi"/>
          <w:bCs/>
          <w:color w:val="0D0D0D" w:themeColor="text1" w:themeTint="F2"/>
          <w:szCs w:val="22"/>
        </w:rPr>
        <w:t xml:space="preserve">tool to test the output of the </w:t>
      </w:r>
      <w:r w:rsidRPr="00D302F3">
        <w:t xml:space="preserve">MGC3140 </w:t>
      </w:r>
      <w:r>
        <w:t>evaluation board</w:t>
      </w:r>
      <w:r w:rsidR="002033CC">
        <w:t xml:space="preserve">. </w:t>
      </w:r>
      <w:r w:rsidR="002033CC" w:rsidRPr="002033CC">
        <w:t xml:space="preserve">To interact with the sensor, you need to move your hand from the east electrode to the west electrode, </w:t>
      </w:r>
      <w:proofErr w:type="gramStart"/>
      <w:r w:rsidR="002033CC" w:rsidRPr="002033CC">
        <w:t>similar to</w:t>
      </w:r>
      <w:proofErr w:type="gramEnd"/>
      <w:r w:rsidR="002033CC" w:rsidRPr="002033CC">
        <w:t xml:space="preserve"> moving from left to right across the sensor.</w:t>
      </w:r>
    </w:p>
    <w:p w14:paraId="60BAF43E" w14:textId="40968784" w:rsidR="000923A2" w:rsidRPr="00FA7ED6" w:rsidRDefault="000923A2" w:rsidP="00FA7ED6">
      <w:pPr>
        <w:rPr>
          <w:b/>
          <w:bCs/>
          <w:sz w:val="24"/>
          <w:szCs w:val="28"/>
        </w:rPr>
      </w:pPr>
      <w:r w:rsidRPr="00FA7ED6">
        <w:rPr>
          <w:b/>
          <w:bCs/>
          <w:sz w:val="24"/>
          <w:szCs w:val="28"/>
        </w:rPr>
        <w:t xml:space="preserve">Procedure: </w:t>
      </w:r>
    </w:p>
    <w:p w14:paraId="0B4EC2A0" w14:textId="2A1C54D3" w:rsidR="00214826" w:rsidRPr="00D302F3" w:rsidRDefault="00D302F3" w:rsidP="003532D5">
      <w:pPr>
        <w:pStyle w:val="ListParagraph"/>
      </w:pPr>
      <w:r w:rsidRPr="003532D5">
        <w:rPr>
          <w:color w:val="FF0000"/>
        </w:rPr>
        <w:t>Step 1:</w:t>
      </w:r>
      <w:r w:rsidRPr="00D302F3">
        <w:t xml:space="preserve"> </w:t>
      </w:r>
      <w:r w:rsidR="002A1DDE">
        <w:t>O</w:t>
      </w:r>
      <w:r w:rsidRPr="00D302F3">
        <w:t>pen a terminal window</w:t>
      </w:r>
      <w:r w:rsidR="00AB4CF7">
        <w:t xml:space="preserve"> for the target device</w:t>
      </w:r>
      <w:r w:rsidRPr="00D302F3">
        <w:t>.</w:t>
      </w:r>
      <w:r w:rsidR="003C1AA3">
        <w:t xml:space="preserve"> </w:t>
      </w:r>
    </w:p>
    <w:p w14:paraId="69887313" w14:textId="0AC4B833" w:rsidR="00D302F3" w:rsidRPr="00D302F3" w:rsidRDefault="00D302F3" w:rsidP="003532D5">
      <w:pPr>
        <w:pStyle w:val="ListParagraph"/>
      </w:pPr>
      <w:r w:rsidRPr="003532D5">
        <w:rPr>
          <w:color w:val="FF0000"/>
        </w:rPr>
        <w:t>Step 2:</w:t>
      </w:r>
      <w:r w:rsidRPr="00D302F3">
        <w:t xml:space="preserve"> Use the </w:t>
      </w:r>
      <w:proofErr w:type="spellStart"/>
      <w:r w:rsidRPr="00D302F3">
        <w:rPr>
          <w:i/>
          <w:iCs/>
        </w:rPr>
        <w:t>evtest</w:t>
      </w:r>
      <w:proofErr w:type="spellEnd"/>
      <w:r w:rsidRPr="00D302F3">
        <w:t xml:space="preserve"> tool to read data from the MGC3140 sensor.</w:t>
      </w:r>
    </w:p>
    <w:p w14:paraId="704F82A7" w14:textId="78E563D0" w:rsidR="00D759F3" w:rsidRDefault="00D759F3" w:rsidP="009775B0">
      <w:pPr>
        <w:jc w:val="center"/>
      </w:pPr>
      <w:r>
        <w:rPr>
          <w:noProof/>
        </w:rPr>
        <w:drawing>
          <wp:inline distT="0" distB="0" distL="0" distR="0" wp14:anchorId="133313DB" wp14:editId="3AE357FB">
            <wp:extent cx="5019675" cy="1525414"/>
            <wp:effectExtent l="0" t="0" r="0" b="0"/>
            <wp:docPr id="749432746"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432746" name="Picture 3" descr="A screenshot of a computer&#10;&#10;Description automatically generated"/>
                    <pic:cNvPicPr/>
                  </pic:nvPicPr>
                  <pic:blipFill rotWithShape="1">
                    <a:blip r:embed="rId60">
                      <a:extLst>
                        <a:ext uri="{28A0092B-C50C-407E-A947-70E740481C1C}">
                          <a14:useLocalDpi xmlns:a14="http://schemas.microsoft.com/office/drawing/2010/main" val="0"/>
                        </a:ext>
                      </a:extLst>
                    </a:blip>
                    <a:srcRect l="4842" t="8873" r="53638" b="68685"/>
                    <a:stretch/>
                  </pic:blipFill>
                  <pic:spPr bwMode="auto">
                    <a:xfrm>
                      <a:off x="0" y="0"/>
                      <a:ext cx="5038789" cy="1531223"/>
                    </a:xfrm>
                    <a:prstGeom prst="rect">
                      <a:avLst/>
                    </a:prstGeom>
                    <a:ln>
                      <a:noFill/>
                    </a:ln>
                    <a:extLst>
                      <a:ext uri="{53640926-AAD7-44D8-BBD7-CCE9431645EC}">
                        <a14:shadowObscured xmlns:a14="http://schemas.microsoft.com/office/drawing/2010/main"/>
                      </a:ext>
                    </a:extLst>
                  </pic:spPr>
                </pic:pic>
              </a:graphicData>
            </a:graphic>
          </wp:inline>
        </w:drawing>
      </w:r>
    </w:p>
    <w:p w14:paraId="32B37E9D" w14:textId="0B22D258" w:rsidR="00D302F3" w:rsidRPr="00D302F3" w:rsidRDefault="00E54991" w:rsidP="003532D5">
      <w:pPr>
        <w:ind w:left="720"/>
      </w:pPr>
      <w:r w:rsidRPr="003532D5">
        <w:rPr>
          <w:color w:val="FF0000"/>
        </w:rPr>
        <w:t>Step 3</w:t>
      </w:r>
      <w:r w:rsidRPr="003532D5">
        <w:t>:</w:t>
      </w:r>
      <w:r w:rsidRPr="00D302F3">
        <w:t xml:space="preserve"> </w:t>
      </w:r>
      <w:r w:rsidR="00D302F3" w:rsidRPr="00D302F3">
        <w:t>When prompted for the device to be scanned</w:t>
      </w:r>
      <w:r w:rsidR="00D759F3">
        <w:t xml:space="preserve">, </w:t>
      </w:r>
      <w:r w:rsidR="00D302F3" w:rsidRPr="00D302F3">
        <w:t xml:space="preserve">select </w:t>
      </w:r>
      <w:r w:rsidR="00EC3EF9">
        <w:t xml:space="preserve">event number corresponding to </w:t>
      </w:r>
      <w:r w:rsidR="00D302F3" w:rsidRPr="00D302F3">
        <w:t>MCHP_3D_Touchscreen</w:t>
      </w:r>
      <w:r w:rsidR="00EC3EF9">
        <w:t xml:space="preserve"> (Here, it is 0)</w:t>
      </w:r>
      <w:r w:rsidR="00D302F3" w:rsidRPr="00D302F3">
        <w:t>.</w:t>
      </w:r>
    </w:p>
    <w:p w14:paraId="0F3D98D2" w14:textId="6BF46775" w:rsidR="00FB5E72" w:rsidRDefault="00D302F3" w:rsidP="003532D5">
      <w:pPr>
        <w:pStyle w:val="ListParagraph"/>
      </w:pPr>
      <w:r w:rsidRPr="003532D5">
        <w:rPr>
          <w:color w:val="FF0000"/>
        </w:rPr>
        <w:lastRenderedPageBreak/>
        <w:t xml:space="preserve">Step </w:t>
      </w:r>
      <w:r w:rsidR="00E54991">
        <w:rPr>
          <w:color w:val="FF0000"/>
        </w:rPr>
        <w:t>4</w:t>
      </w:r>
      <w:r w:rsidRPr="003532D5">
        <w:t>:</w:t>
      </w:r>
      <w:r w:rsidRPr="00D302F3">
        <w:t xml:space="preserve"> Once selected, you will see the gestures being captured in the terminal output</w:t>
      </w:r>
      <w:r w:rsidR="00FB5E72">
        <w:t xml:space="preserve"> for each gesture action performed</w:t>
      </w:r>
      <w:r w:rsidR="004C1FC3" w:rsidRPr="004C1FC3">
        <w:t xml:space="preserve"> as shown below.</w:t>
      </w:r>
      <w:r w:rsidR="00FB5E72">
        <w:tab/>
      </w:r>
    </w:p>
    <w:p w14:paraId="4677B2F0" w14:textId="01EC7C8E" w:rsidR="00F74807" w:rsidRDefault="00F74807" w:rsidP="00FB5E72">
      <w:r>
        <w:rPr>
          <w:noProof/>
        </w:rPr>
        <w:drawing>
          <wp:inline distT="0" distB="0" distL="0" distR="0" wp14:anchorId="6872F574" wp14:editId="3EB3158B">
            <wp:extent cx="6391239" cy="3276600"/>
            <wp:effectExtent l="0" t="0" r="0" b="0"/>
            <wp:docPr id="1993468551" name="Picture 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pic:cNvPicPr>
                      <a:picLocks noChangeAspect="1" noChangeArrowheads="1"/>
                    </pic:cNvPicPr>
                  </pic:nvPicPr>
                  <pic:blipFill rotWithShape="1">
                    <a:blip r:embed="rId61">
                      <a:extLst>
                        <a:ext uri="{28A0092B-C50C-407E-A947-70E740481C1C}">
                          <a14:useLocalDpi xmlns:a14="http://schemas.microsoft.com/office/drawing/2010/main" val="0"/>
                        </a:ext>
                      </a:extLst>
                    </a:blip>
                    <a:srcRect b="44528"/>
                    <a:stretch/>
                  </pic:blipFill>
                  <pic:spPr bwMode="auto">
                    <a:xfrm>
                      <a:off x="0" y="0"/>
                      <a:ext cx="6391749" cy="3276861"/>
                    </a:xfrm>
                    <a:prstGeom prst="rect">
                      <a:avLst/>
                    </a:prstGeom>
                    <a:noFill/>
                    <a:ln>
                      <a:noFill/>
                    </a:ln>
                    <a:extLst>
                      <a:ext uri="{53640926-AAD7-44D8-BBD7-CCE9431645EC}">
                        <a14:shadowObscured xmlns:a14="http://schemas.microsoft.com/office/drawing/2010/main"/>
                      </a:ext>
                    </a:extLst>
                  </pic:spPr>
                </pic:pic>
              </a:graphicData>
            </a:graphic>
          </wp:inline>
        </w:drawing>
      </w:r>
    </w:p>
    <w:p w14:paraId="355F35D0" w14:textId="44BD43DE" w:rsidR="00695DBC" w:rsidRDefault="000923A2" w:rsidP="00F66FFF">
      <w:pPr>
        <w:pStyle w:val="info"/>
      </w:pPr>
      <w:r w:rsidRPr="00227EF4">
        <w:rPr>
          <w:b/>
          <w:bCs/>
          <w:noProof/>
        </w:rPr>
        <w:drawing>
          <wp:anchor distT="0" distB="0" distL="114300" distR="114300" simplePos="0" relativeHeight="251658296" behindDoc="0" locked="0" layoutInCell="1" allowOverlap="1" wp14:anchorId="703601A2" wp14:editId="774E5BC5">
            <wp:simplePos x="0" y="0"/>
            <wp:positionH relativeFrom="margin">
              <wp:posOffset>0</wp:posOffset>
            </wp:positionH>
            <wp:positionV relativeFrom="paragraph">
              <wp:posOffset>-635</wp:posOffset>
            </wp:positionV>
            <wp:extent cx="338138" cy="338138"/>
            <wp:effectExtent l="0" t="0" r="5080" b="5080"/>
            <wp:wrapNone/>
            <wp:docPr id="5" name="Picture 3" descr="A blue circle with a black letter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072492" name="Picture 3" descr="A blue circle with a black letter in it&#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38138" cy="338138"/>
                    </a:xfrm>
                    <a:prstGeom prst="rect">
                      <a:avLst/>
                    </a:prstGeom>
                  </pic:spPr>
                </pic:pic>
              </a:graphicData>
            </a:graphic>
            <wp14:sizeRelH relativeFrom="page">
              <wp14:pctWidth>0</wp14:pctWidth>
            </wp14:sizeRelH>
            <wp14:sizeRelV relativeFrom="page">
              <wp14:pctHeight>0</wp14:pctHeight>
            </wp14:sizeRelV>
          </wp:anchor>
        </w:drawing>
      </w:r>
      <w:r>
        <w:t xml:space="preserve">The sensor values are registered as external events from </w:t>
      </w:r>
      <w:r w:rsidRPr="007765F4">
        <w:rPr>
          <w:i/>
          <w:iCs/>
        </w:rPr>
        <w:t>/dev/input</w:t>
      </w:r>
      <w:r w:rsidR="00EA5EFE">
        <w:t xml:space="preserve"> </w:t>
      </w:r>
    </w:p>
    <w:p w14:paraId="7717D8B8" w14:textId="77777777" w:rsidR="00997D0B" w:rsidRDefault="00997D0B" w:rsidP="00997D0B">
      <w:pPr>
        <w:pStyle w:val="Heading8"/>
      </w:pPr>
    </w:p>
    <w:p w14:paraId="41D48848" w14:textId="77777777" w:rsidR="00997D0B" w:rsidRDefault="00997D0B" w:rsidP="00997D0B"/>
    <w:p w14:paraId="072D9133" w14:textId="77777777" w:rsidR="00997D0B" w:rsidRPr="00997D0B" w:rsidRDefault="00997D0B" w:rsidP="00997D0B"/>
    <w:p w14:paraId="40806C71" w14:textId="4A67D909" w:rsidR="00695DBC" w:rsidRPr="00695DBC" w:rsidRDefault="00695DBC" w:rsidP="00F66FFF">
      <w:pPr>
        <w:pStyle w:val="Heading2"/>
      </w:pPr>
      <w:bookmarkStart w:id="42" w:name="_Toc170229540"/>
      <w:r>
        <w:t>Exercise 2: Navigate the screen using the Gesture Actions</w:t>
      </w:r>
      <w:bookmarkEnd w:id="42"/>
    </w:p>
    <w:p w14:paraId="1891CC98" w14:textId="3E4D6182" w:rsidR="002C50F6" w:rsidRDefault="000923A2" w:rsidP="002C50F6">
      <w:r w:rsidRPr="00227EF4">
        <w:rPr>
          <w:rFonts w:eastAsiaTheme="majorEastAsia" w:cstheme="majorBidi"/>
          <w:bCs/>
          <w:color w:val="0D0D0D" w:themeColor="text1" w:themeTint="F2"/>
          <w:szCs w:val="22"/>
        </w:rPr>
        <w:t xml:space="preserve">In this exercise, </w:t>
      </w:r>
      <w:r>
        <w:rPr>
          <w:rFonts w:eastAsiaTheme="majorEastAsia" w:cstheme="majorBidi"/>
          <w:bCs/>
          <w:color w:val="0D0D0D" w:themeColor="text1" w:themeTint="F2"/>
          <w:szCs w:val="22"/>
        </w:rPr>
        <w:t>you</w:t>
      </w:r>
      <w:r w:rsidR="002C50F6">
        <w:t xml:space="preserve"> will </w:t>
      </w:r>
      <w:r w:rsidR="00006AAA">
        <w:t>capture the gesture event</w:t>
      </w:r>
      <w:r w:rsidR="00AB7875">
        <w:t xml:space="preserve"> using the </w:t>
      </w:r>
      <w:proofErr w:type="gramStart"/>
      <w:r w:rsidR="00AB7875" w:rsidRPr="00B43F4C">
        <w:rPr>
          <w:rStyle w:val="HTMLCode"/>
          <w:rFonts w:ascii="Arial" w:eastAsiaTheme="minorEastAsia" w:hAnsi="Arial" w:cs="Arial"/>
          <w:sz w:val="22"/>
          <w:szCs w:val="22"/>
        </w:rPr>
        <w:t>event(</w:t>
      </w:r>
      <w:proofErr w:type="gramEnd"/>
      <w:r w:rsidR="00AB7875" w:rsidRPr="00B43F4C">
        <w:rPr>
          <w:rStyle w:val="HTMLCode"/>
          <w:rFonts w:ascii="Arial" w:eastAsiaTheme="minorEastAsia" w:hAnsi="Arial" w:cs="Arial"/>
          <w:sz w:val="22"/>
          <w:szCs w:val="22"/>
        </w:rPr>
        <w:t>)</w:t>
      </w:r>
      <w:r w:rsidR="00AB7875">
        <w:t xml:space="preserve"> function</w:t>
      </w:r>
      <w:r w:rsidR="00006AAA">
        <w:t xml:space="preserve"> and perform screen navigation using the gesture ev</w:t>
      </w:r>
      <w:r w:rsidR="00FA298B">
        <w:t>ents</w:t>
      </w:r>
      <w:r w:rsidR="00830F46">
        <w:t>.</w:t>
      </w:r>
    </w:p>
    <w:p w14:paraId="44BB9612" w14:textId="77777777" w:rsidR="00AB7875" w:rsidRDefault="00AB7875" w:rsidP="00AB7875">
      <w:pPr>
        <w:pStyle w:val="info"/>
      </w:pPr>
      <w:r w:rsidRPr="00227EF4">
        <w:rPr>
          <w:b/>
          <w:bCs/>
          <w:noProof/>
        </w:rPr>
        <w:drawing>
          <wp:anchor distT="0" distB="0" distL="114300" distR="114300" simplePos="0" relativeHeight="251658297" behindDoc="0" locked="0" layoutInCell="1" allowOverlap="1" wp14:anchorId="1C90286C" wp14:editId="14239273">
            <wp:simplePos x="0" y="0"/>
            <wp:positionH relativeFrom="margin">
              <wp:posOffset>0</wp:posOffset>
            </wp:positionH>
            <wp:positionV relativeFrom="paragraph">
              <wp:posOffset>-635</wp:posOffset>
            </wp:positionV>
            <wp:extent cx="338138" cy="338138"/>
            <wp:effectExtent l="0" t="0" r="5080" b="5080"/>
            <wp:wrapNone/>
            <wp:docPr id="6" name="Picture 3" descr="A blue circle with a black letter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072492" name="Picture 3" descr="A blue circle with a black letter in it&#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38138" cy="338138"/>
                    </a:xfrm>
                    <a:prstGeom prst="rect">
                      <a:avLst/>
                    </a:prstGeom>
                  </pic:spPr>
                </pic:pic>
              </a:graphicData>
            </a:graphic>
            <wp14:sizeRelH relativeFrom="page">
              <wp14:pctWidth>0</wp14:pctWidth>
            </wp14:sizeRelH>
            <wp14:sizeRelV relativeFrom="page">
              <wp14:pctHeight>0</wp14:pctHeight>
            </wp14:sizeRelV>
          </wp:anchor>
        </w:drawing>
      </w:r>
      <w:r w:rsidRPr="000923A2">
        <w:t>EGT uses standard Linux input library to parse the external event and maps it to its own keycode system.</w:t>
      </w:r>
      <w:r>
        <w:t xml:space="preserve"> The </w:t>
      </w:r>
      <w:r w:rsidRPr="00847C28">
        <w:t>keycode mapping of EGT can be found in the link below</w:t>
      </w:r>
      <w:r>
        <w:t>.</w:t>
      </w:r>
    </w:p>
    <w:p w14:paraId="6B7903B5" w14:textId="77777777" w:rsidR="00AB7875" w:rsidRDefault="00AB7875" w:rsidP="00AB7875">
      <w:pPr>
        <w:pStyle w:val="info"/>
      </w:pPr>
      <w:r>
        <w:t xml:space="preserve"> </w:t>
      </w:r>
      <w:hyperlink r:id="rId62" w:history="1">
        <w:r w:rsidRPr="00A0723B">
          <w:rPr>
            <w:rStyle w:val="Hyperlink"/>
          </w:rPr>
          <w:t>https://github.com/linux4sam/egt/blob/master/src/keycode.cpp</w:t>
        </w:r>
      </w:hyperlink>
    </w:p>
    <w:p w14:paraId="0CDAE623" w14:textId="77777777" w:rsidR="00AB7875" w:rsidRDefault="00AB7875" w:rsidP="002C50F6"/>
    <w:p w14:paraId="4F60C9DA" w14:textId="77777777" w:rsidR="000923A2" w:rsidRPr="00FA7ED6" w:rsidRDefault="000923A2" w:rsidP="00FA7ED6">
      <w:pPr>
        <w:rPr>
          <w:b/>
          <w:bCs/>
          <w:sz w:val="24"/>
          <w:szCs w:val="28"/>
        </w:rPr>
      </w:pPr>
      <w:r w:rsidRPr="00FA7ED6">
        <w:rPr>
          <w:b/>
          <w:bCs/>
          <w:sz w:val="24"/>
          <w:szCs w:val="28"/>
        </w:rPr>
        <w:t xml:space="preserve">Procedure: </w:t>
      </w:r>
    </w:p>
    <w:p w14:paraId="67411587" w14:textId="483D19ED" w:rsidR="008F49C7" w:rsidRPr="001F165F" w:rsidRDefault="008F49C7" w:rsidP="000923A2">
      <w:pPr>
        <w:pStyle w:val="ListParagraph"/>
        <w:rPr>
          <w:iCs/>
        </w:rPr>
      </w:pPr>
      <w:r w:rsidRPr="000923A2">
        <w:rPr>
          <w:color w:val="FF0000"/>
        </w:rPr>
        <w:t>Step 1:</w:t>
      </w:r>
      <w:r w:rsidR="000923A2">
        <w:t xml:space="preserve"> </w:t>
      </w:r>
      <w:r w:rsidR="00570196" w:rsidRPr="007C1B44">
        <w:t>Ensure that</w:t>
      </w:r>
      <w:r w:rsidRPr="007C1B44">
        <w:t xml:space="preserve"> the </w:t>
      </w:r>
      <w:r>
        <w:t>Eclipse IDE</w:t>
      </w:r>
      <w:r w:rsidR="008B72AA" w:rsidRPr="007C1B44">
        <w:t xml:space="preserve"> </w:t>
      </w:r>
      <w:r w:rsidR="00296AEC" w:rsidRPr="007C1B44">
        <w:t>from Lab 1</w:t>
      </w:r>
      <w:r w:rsidR="00570196" w:rsidRPr="007C1B44">
        <w:t xml:space="preserve"> is open.</w:t>
      </w:r>
      <w:r w:rsidR="00296AEC" w:rsidRPr="007C1B44">
        <w:t xml:space="preserve"> If </w:t>
      </w:r>
      <w:r w:rsidR="00570196" w:rsidRPr="007C1B44">
        <w:t>it has been</w:t>
      </w:r>
      <w:r w:rsidR="00296AEC" w:rsidRPr="007C1B44">
        <w:t xml:space="preserve"> closed, please follow the steps from </w:t>
      </w:r>
      <w:r w:rsidR="00570196" w:rsidRPr="007C1B44">
        <w:t>Lab</w:t>
      </w:r>
      <w:r w:rsidR="00296AEC" w:rsidRPr="007C1B44">
        <w:t xml:space="preserve"> 1 </w:t>
      </w:r>
      <w:r w:rsidR="00570196" w:rsidRPr="007C1B44">
        <w:t>to</w:t>
      </w:r>
      <w:r w:rsidR="00296AEC" w:rsidRPr="007C1B44">
        <w:t xml:space="preserve"> open the working project.</w:t>
      </w:r>
    </w:p>
    <w:p w14:paraId="6C2FE091" w14:textId="57B66F8A" w:rsidR="007D0B59" w:rsidRDefault="00F02553" w:rsidP="000923A2">
      <w:pPr>
        <w:pStyle w:val="ListParagraph"/>
      </w:pPr>
      <w:r w:rsidRPr="000923A2">
        <w:rPr>
          <w:color w:val="FF0000"/>
          <w:szCs w:val="22"/>
        </w:rPr>
        <w:t xml:space="preserve">Step </w:t>
      </w:r>
      <w:r w:rsidR="00296AEC" w:rsidRPr="000923A2">
        <w:rPr>
          <w:color w:val="FF0000"/>
          <w:szCs w:val="22"/>
        </w:rPr>
        <w:t>2:</w:t>
      </w:r>
      <w:r w:rsidR="008B72AA" w:rsidRPr="000923A2">
        <w:rPr>
          <w:color w:val="FF0000"/>
          <w:szCs w:val="22"/>
        </w:rPr>
        <w:t xml:space="preserve"> </w:t>
      </w:r>
      <w:r w:rsidR="00190262" w:rsidRPr="005E0309">
        <w:t xml:space="preserve">Navigate to </w:t>
      </w:r>
      <w:r w:rsidR="00190262" w:rsidRPr="003F094A">
        <w:rPr>
          <w:rStyle w:val="HTMLCode"/>
          <w:rFonts w:eastAsiaTheme="minorEastAsia"/>
          <w:b/>
        </w:rPr>
        <w:t>window-&gt;</w:t>
      </w:r>
      <w:proofErr w:type="spellStart"/>
      <w:r w:rsidR="00190262" w:rsidRPr="005E0309">
        <w:rPr>
          <w:rStyle w:val="HTMLCode"/>
          <w:rFonts w:eastAsiaTheme="minorEastAsia"/>
          <w:b/>
        </w:rPr>
        <w:t>on</w:t>
      </w:r>
      <w:r w:rsidR="00F72E4E">
        <w:rPr>
          <w:rStyle w:val="HTMLCode"/>
          <w:rFonts w:eastAsiaTheme="minorEastAsia"/>
          <w:b/>
        </w:rPr>
        <w:t>_</w:t>
      </w:r>
      <w:r w:rsidR="00190262" w:rsidRPr="005E0309">
        <w:rPr>
          <w:rStyle w:val="HTMLCode"/>
          <w:rFonts w:eastAsiaTheme="minorEastAsia"/>
          <w:b/>
        </w:rPr>
        <w:t>event</w:t>
      </w:r>
      <w:proofErr w:type="spellEnd"/>
      <w:r w:rsidR="003F094A" w:rsidRPr="005E0309">
        <w:rPr>
          <w:rStyle w:val="HTMLCode"/>
          <w:rFonts w:eastAsiaTheme="minorEastAsia"/>
        </w:rPr>
        <w:t xml:space="preserve"> </w:t>
      </w:r>
      <w:r w:rsidR="003F094A" w:rsidRPr="005E0309">
        <w:rPr>
          <w:rStyle w:val="HTMLCode"/>
          <w:rFonts w:ascii="Arial" w:eastAsiaTheme="minorEastAsia" w:hAnsi="Arial" w:cs="Arial"/>
          <w:sz w:val="22"/>
          <w:szCs w:val="22"/>
        </w:rPr>
        <w:t xml:space="preserve">in the </w:t>
      </w:r>
      <w:r w:rsidR="00E21C69">
        <w:rPr>
          <w:rStyle w:val="HTMLCode"/>
          <w:rFonts w:ascii="Arial" w:eastAsiaTheme="minorEastAsia" w:hAnsi="Arial" w:cs="Arial"/>
          <w:bCs/>
          <w:sz w:val="22"/>
          <w:szCs w:val="22"/>
        </w:rPr>
        <w:t>lnx3_masters</w:t>
      </w:r>
      <w:r w:rsidR="00E55076">
        <w:rPr>
          <w:rStyle w:val="HTMLCode"/>
          <w:rFonts w:ascii="Arial" w:eastAsiaTheme="minorEastAsia" w:hAnsi="Arial" w:cs="Arial"/>
          <w:bCs/>
          <w:sz w:val="22"/>
          <w:szCs w:val="22"/>
        </w:rPr>
        <w:t>_egt</w:t>
      </w:r>
      <w:r w:rsidR="00E21C69">
        <w:rPr>
          <w:rStyle w:val="HTMLCode"/>
          <w:rFonts w:ascii="Arial" w:eastAsiaTheme="minorEastAsia" w:hAnsi="Arial" w:cs="Arial"/>
          <w:bCs/>
          <w:sz w:val="22"/>
          <w:szCs w:val="22"/>
        </w:rPr>
        <w:t>.cpp</w:t>
      </w:r>
      <w:r w:rsidR="00722336">
        <w:rPr>
          <w:rStyle w:val="HTMLCode"/>
          <w:rFonts w:ascii="Arial" w:eastAsiaTheme="minorEastAsia" w:hAnsi="Arial" w:cs="Arial"/>
          <w:bCs/>
          <w:sz w:val="22"/>
          <w:szCs w:val="22"/>
        </w:rPr>
        <w:t xml:space="preserve"> file</w:t>
      </w:r>
      <w:r w:rsidR="00190262" w:rsidRPr="005E0309">
        <w:t xml:space="preserve">, where the logic for returning to the main screen </w:t>
      </w:r>
      <w:r w:rsidR="000923A2">
        <w:t>on</w:t>
      </w:r>
      <w:r w:rsidR="00190262" w:rsidRPr="005E0309">
        <w:t xml:space="preserve"> K4 button pres</w:t>
      </w:r>
      <w:r w:rsidR="000923A2">
        <w:t>s</w:t>
      </w:r>
      <w:r w:rsidR="00190262" w:rsidRPr="005E0309">
        <w:t xml:space="preserve"> has been implemented.</w:t>
      </w:r>
      <w:r w:rsidR="00AB7875">
        <w:t xml:space="preserve"> For your convenience, the code snippet is provided below:</w:t>
      </w:r>
    </w:p>
    <w:p w14:paraId="6533FDC6" w14:textId="5E6F2867" w:rsidR="00D565FD" w:rsidRDefault="00ED4C55" w:rsidP="00AB7875">
      <w:pPr>
        <w:pStyle w:val="ListParagraph"/>
        <w:tabs>
          <w:tab w:val="left" w:pos="1630"/>
        </w:tabs>
      </w:pPr>
      <w:r>
        <w:rPr>
          <w:noProof/>
        </w:rPr>
        <w:lastRenderedPageBreak/>
        <w:pict w14:anchorId="519FB9FA">
          <v:shape id="_x0000_s2116" type="#_x0000_t202" style="position:absolute;left:0;text-align:left;margin-left:36.25pt;margin-top:17.25pt;width:470.85pt;height:448.2pt;z-index:251658285;visibility:visible;mso-wrap-distance-top:3.6pt;mso-wrap-distance-bottom:3.6p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5gVzFgIAACg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">
            <v:textbox style="mso-next-textbox:#_x0000_s2116">
              <w:txbxContent>
                <w:p w14:paraId="033B22C6" w14:textId="189479CD" w:rsidR="00490E25" w:rsidRPr="00003BDE" w:rsidRDefault="00490E25" w:rsidP="00855FA7">
                  <w:pPr>
                    <w:rPr>
                      <w:b/>
                      <w:bCs/>
                      <w:sz w:val="21"/>
                      <w:szCs w:val="21"/>
                    </w:rPr>
                  </w:pPr>
                </w:p>
                <w:p w14:paraId="0EB1B0F1" w14:textId="77777777" w:rsidR="00490E25" w:rsidRPr="00003BDE" w:rsidRDefault="00490E25" w:rsidP="00855FA7">
                  <w:pPr>
                    <w:rPr>
                      <w:sz w:val="21"/>
                      <w:szCs w:val="21"/>
                    </w:rPr>
                  </w:pPr>
                  <w:r w:rsidRPr="00003BDE">
                    <w:rPr>
                      <w:sz w:val="21"/>
                      <w:szCs w:val="21"/>
                    </w:rPr>
                    <w:t xml:space="preserve">        switch (</w:t>
                  </w:r>
                  <w:proofErr w:type="spellStart"/>
                  <w:r w:rsidRPr="00003BDE">
                    <w:rPr>
                      <w:sz w:val="21"/>
                      <w:szCs w:val="21"/>
                    </w:rPr>
                    <w:t>event.key</w:t>
                  </w:r>
                  <w:proofErr w:type="spellEnd"/>
                  <w:r w:rsidRPr="00003BDE">
                    <w:rPr>
                      <w:sz w:val="21"/>
                      <w:szCs w:val="21"/>
                    </w:rPr>
                    <w:t>(</w:t>
                  </w:r>
                  <w:proofErr w:type="gramStart"/>
                  <w:r w:rsidRPr="00003BDE">
                    <w:rPr>
                      <w:sz w:val="21"/>
                      <w:szCs w:val="21"/>
                    </w:rPr>
                    <w:t>).keycode</w:t>
                  </w:r>
                  <w:proofErr w:type="gramEnd"/>
                  <w:r w:rsidRPr="00003BDE">
                    <w:rPr>
                      <w:sz w:val="21"/>
                      <w:szCs w:val="21"/>
                    </w:rPr>
                    <w:t>) {</w:t>
                  </w:r>
                </w:p>
                <w:p w14:paraId="39DBCD29" w14:textId="77777777" w:rsidR="00490E25" w:rsidRPr="00003BDE" w:rsidRDefault="00490E25" w:rsidP="00855FA7">
                  <w:pPr>
                    <w:rPr>
                      <w:sz w:val="21"/>
                      <w:szCs w:val="21"/>
                    </w:rPr>
                  </w:pPr>
                  <w:r w:rsidRPr="00003BDE">
                    <w:rPr>
                      <w:sz w:val="21"/>
                      <w:szCs w:val="21"/>
                    </w:rPr>
                    <w:t xml:space="preserve">                           case </w:t>
                  </w:r>
                  <w:proofErr w:type="spellStart"/>
                  <w:proofErr w:type="gramStart"/>
                  <w:r w:rsidRPr="00003BDE">
                    <w:rPr>
                      <w:sz w:val="21"/>
                      <w:szCs w:val="21"/>
                    </w:rPr>
                    <w:t>egt</w:t>
                  </w:r>
                  <w:proofErr w:type="spellEnd"/>
                  <w:r w:rsidRPr="00003BDE">
                    <w:rPr>
                      <w:sz w:val="21"/>
                      <w:szCs w:val="21"/>
                    </w:rPr>
                    <w:t>::</w:t>
                  </w:r>
                  <w:proofErr w:type="gramEnd"/>
                  <w:r w:rsidRPr="00003BDE">
                    <w:rPr>
                      <w:sz w:val="21"/>
                      <w:szCs w:val="21"/>
                    </w:rPr>
                    <w:t xml:space="preserve">EKEY_RIGHT: {    </w:t>
                  </w:r>
                </w:p>
                <w:p w14:paraId="51DDCB12" w14:textId="7C35CCC7" w:rsidR="00490E25" w:rsidRPr="00003BDE" w:rsidRDefault="00490E25" w:rsidP="00FE4601">
                  <w:pPr>
                    <w:ind w:firstLine="720"/>
                    <w:rPr>
                      <w:b/>
                      <w:bCs/>
                      <w:i/>
                      <w:iCs/>
                      <w:sz w:val="21"/>
                      <w:szCs w:val="21"/>
                    </w:rPr>
                  </w:pPr>
                  <w:r w:rsidRPr="00003BDE">
                    <w:rPr>
                      <w:b/>
                      <w:bCs/>
                      <w:i/>
                      <w:iCs/>
                      <w:sz w:val="21"/>
                      <w:szCs w:val="21"/>
                    </w:rPr>
                    <w:t>//Logic to move to the second screen on a swipe right event</w:t>
                  </w:r>
                </w:p>
                <w:p w14:paraId="44C440E3" w14:textId="6A3BF83D" w:rsidR="00490E25" w:rsidRPr="00003BDE" w:rsidRDefault="00490E25" w:rsidP="00855FA7">
                  <w:pPr>
                    <w:rPr>
                      <w:sz w:val="21"/>
                      <w:szCs w:val="21"/>
                    </w:rPr>
                  </w:pPr>
                  <w:r w:rsidRPr="00003BDE">
                    <w:rPr>
                      <w:sz w:val="21"/>
                      <w:szCs w:val="21"/>
                    </w:rPr>
                    <w:t xml:space="preserve">                                          </w:t>
                  </w:r>
                  <w:proofErr w:type="spellStart"/>
                  <w:r w:rsidRPr="00003BDE">
                    <w:rPr>
                      <w:sz w:val="21"/>
                      <w:szCs w:val="21"/>
                    </w:rPr>
                    <w:t>main_screen</w:t>
                  </w:r>
                  <w:proofErr w:type="spellEnd"/>
                  <w:r w:rsidRPr="00003BDE">
                    <w:rPr>
                      <w:sz w:val="21"/>
                      <w:szCs w:val="21"/>
                    </w:rPr>
                    <w:t>-&gt;</w:t>
                  </w:r>
                  <w:proofErr w:type="gramStart"/>
                  <w:r w:rsidRPr="00003BDE">
                    <w:rPr>
                      <w:sz w:val="21"/>
                      <w:szCs w:val="21"/>
                    </w:rPr>
                    <w:t>hide(</w:t>
                  </w:r>
                  <w:proofErr w:type="gramEnd"/>
                  <w:r w:rsidRPr="00003BDE">
                    <w:rPr>
                      <w:sz w:val="21"/>
                      <w:szCs w:val="21"/>
                    </w:rPr>
                    <w:t>);</w:t>
                  </w:r>
                </w:p>
                <w:p w14:paraId="37FA2C04" w14:textId="21BE9A14" w:rsidR="00490E25" w:rsidRPr="00003BDE" w:rsidRDefault="00490E25" w:rsidP="00855FA7">
                  <w:pPr>
                    <w:rPr>
                      <w:sz w:val="21"/>
                      <w:szCs w:val="21"/>
                    </w:rPr>
                  </w:pPr>
                  <w:r w:rsidRPr="00003BDE">
                    <w:rPr>
                      <w:sz w:val="21"/>
                      <w:szCs w:val="21"/>
                    </w:rPr>
                    <w:t xml:space="preserve">                                          </w:t>
                  </w:r>
                  <w:proofErr w:type="spellStart"/>
                  <w:r w:rsidRPr="00003BDE">
                    <w:rPr>
                      <w:sz w:val="21"/>
                      <w:szCs w:val="21"/>
                    </w:rPr>
                    <w:t>Transaction_screen</w:t>
                  </w:r>
                  <w:proofErr w:type="spellEnd"/>
                  <w:r w:rsidRPr="00003BDE">
                    <w:rPr>
                      <w:sz w:val="21"/>
                      <w:szCs w:val="21"/>
                    </w:rPr>
                    <w:t>-&gt; show (</w:t>
                  </w:r>
                  <w:proofErr w:type="gramStart"/>
                  <w:r w:rsidRPr="00003BDE">
                    <w:rPr>
                      <w:sz w:val="21"/>
                      <w:szCs w:val="21"/>
                    </w:rPr>
                    <w:t>);</w:t>
                  </w:r>
                  <w:proofErr w:type="gramEnd"/>
                </w:p>
                <w:p w14:paraId="13777058" w14:textId="66C0D3FB" w:rsidR="00490E25" w:rsidRPr="00003BDE" w:rsidRDefault="00490E25" w:rsidP="00855FA7">
                  <w:pPr>
                    <w:rPr>
                      <w:sz w:val="21"/>
                      <w:szCs w:val="21"/>
                    </w:rPr>
                  </w:pPr>
                  <w:r w:rsidRPr="00003BDE">
                    <w:rPr>
                      <w:sz w:val="21"/>
                      <w:szCs w:val="21"/>
                    </w:rPr>
                    <w:t xml:space="preserve">                                           </w:t>
                  </w:r>
                  <w:proofErr w:type="spellStart"/>
                  <w:r w:rsidRPr="00003BDE">
                    <w:rPr>
                      <w:sz w:val="21"/>
                      <w:szCs w:val="21"/>
                    </w:rPr>
                    <w:t>keypad_screen</w:t>
                  </w:r>
                  <w:proofErr w:type="spellEnd"/>
                  <w:r w:rsidRPr="00003BDE">
                    <w:rPr>
                      <w:sz w:val="21"/>
                      <w:szCs w:val="21"/>
                    </w:rPr>
                    <w:t>-&gt;</w:t>
                  </w:r>
                  <w:proofErr w:type="gramStart"/>
                  <w:r w:rsidRPr="00003BDE">
                    <w:rPr>
                      <w:sz w:val="21"/>
                      <w:szCs w:val="21"/>
                    </w:rPr>
                    <w:t>hide(</w:t>
                  </w:r>
                  <w:proofErr w:type="gramEnd"/>
                  <w:r w:rsidRPr="00003BDE">
                    <w:rPr>
                      <w:sz w:val="21"/>
                      <w:szCs w:val="21"/>
                    </w:rPr>
                    <w:t>);</w:t>
                  </w:r>
                </w:p>
                <w:p w14:paraId="681DA01B" w14:textId="2FD80589" w:rsidR="00490E25" w:rsidRPr="00003BDE" w:rsidRDefault="00490E25" w:rsidP="00855FA7">
                  <w:pPr>
                    <w:rPr>
                      <w:sz w:val="21"/>
                      <w:szCs w:val="21"/>
                    </w:rPr>
                  </w:pPr>
                  <w:r w:rsidRPr="00003BDE">
                    <w:rPr>
                      <w:sz w:val="21"/>
                      <w:szCs w:val="21"/>
                    </w:rPr>
                    <w:t xml:space="preserve">                                           </w:t>
                  </w:r>
                  <w:proofErr w:type="spellStart"/>
                  <w:r w:rsidRPr="00003BDE">
                    <w:rPr>
                      <w:sz w:val="21"/>
                      <w:szCs w:val="21"/>
                    </w:rPr>
                    <w:t>slider_screen</w:t>
                  </w:r>
                  <w:proofErr w:type="spellEnd"/>
                  <w:r w:rsidRPr="00003BDE">
                    <w:rPr>
                      <w:sz w:val="21"/>
                      <w:szCs w:val="21"/>
                    </w:rPr>
                    <w:t>-&gt;</w:t>
                  </w:r>
                  <w:proofErr w:type="gramStart"/>
                  <w:r w:rsidRPr="00003BDE">
                    <w:rPr>
                      <w:sz w:val="21"/>
                      <w:szCs w:val="21"/>
                    </w:rPr>
                    <w:t>hide(</w:t>
                  </w:r>
                  <w:proofErr w:type="gramEnd"/>
                  <w:r w:rsidRPr="00003BDE">
                    <w:rPr>
                      <w:sz w:val="21"/>
                      <w:szCs w:val="21"/>
                    </w:rPr>
                    <w:t>);</w:t>
                  </w:r>
                </w:p>
                <w:p w14:paraId="5394183B" w14:textId="2FEF13C1" w:rsidR="00490E25" w:rsidRPr="00003BDE" w:rsidRDefault="00490E25" w:rsidP="00855FA7">
                  <w:pPr>
                    <w:rPr>
                      <w:sz w:val="21"/>
                      <w:szCs w:val="21"/>
                    </w:rPr>
                  </w:pPr>
                  <w:r w:rsidRPr="00003BDE">
                    <w:rPr>
                      <w:sz w:val="21"/>
                      <w:szCs w:val="21"/>
                    </w:rPr>
                    <w:t xml:space="preserve">                                            </w:t>
                  </w:r>
                  <w:proofErr w:type="spellStart"/>
                  <w:r w:rsidRPr="00003BDE">
                    <w:rPr>
                      <w:sz w:val="21"/>
                      <w:szCs w:val="21"/>
                    </w:rPr>
                    <w:t>incorrect_pin_screen</w:t>
                  </w:r>
                  <w:proofErr w:type="spellEnd"/>
                  <w:r w:rsidRPr="00003BDE">
                    <w:rPr>
                      <w:sz w:val="21"/>
                      <w:szCs w:val="21"/>
                    </w:rPr>
                    <w:t>-&gt;</w:t>
                  </w:r>
                  <w:proofErr w:type="gramStart"/>
                  <w:r w:rsidRPr="00003BDE">
                    <w:rPr>
                      <w:sz w:val="21"/>
                      <w:szCs w:val="21"/>
                    </w:rPr>
                    <w:t>hide(</w:t>
                  </w:r>
                  <w:proofErr w:type="gramEnd"/>
                  <w:r w:rsidRPr="00003BDE">
                    <w:rPr>
                      <w:sz w:val="21"/>
                      <w:szCs w:val="21"/>
                    </w:rPr>
                    <w:t>);</w:t>
                  </w:r>
                </w:p>
                <w:p w14:paraId="737262E7" w14:textId="7A1463F1" w:rsidR="00490E25" w:rsidRPr="00003BDE" w:rsidRDefault="00490E25" w:rsidP="00855FA7">
                  <w:pPr>
                    <w:rPr>
                      <w:sz w:val="21"/>
                      <w:szCs w:val="21"/>
                    </w:rPr>
                  </w:pPr>
                  <w:r w:rsidRPr="00003BDE">
                    <w:rPr>
                      <w:sz w:val="21"/>
                      <w:szCs w:val="21"/>
                    </w:rPr>
                    <w:t xml:space="preserve">                                            </w:t>
                  </w:r>
                  <w:proofErr w:type="spellStart"/>
                  <w:r w:rsidRPr="00003BDE">
                    <w:rPr>
                      <w:sz w:val="21"/>
                      <w:szCs w:val="21"/>
                    </w:rPr>
                    <w:t>Thank_you_screen</w:t>
                  </w:r>
                  <w:proofErr w:type="spellEnd"/>
                  <w:r w:rsidRPr="00003BDE">
                    <w:rPr>
                      <w:sz w:val="21"/>
                      <w:szCs w:val="21"/>
                    </w:rPr>
                    <w:t>-&gt;</w:t>
                  </w:r>
                  <w:proofErr w:type="gramStart"/>
                  <w:r w:rsidRPr="00003BDE">
                    <w:rPr>
                      <w:sz w:val="21"/>
                      <w:szCs w:val="21"/>
                    </w:rPr>
                    <w:t>hide(</w:t>
                  </w:r>
                  <w:proofErr w:type="gramEnd"/>
                  <w:r w:rsidRPr="00003BDE">
                    <w:rPr>
                      <w:sz w:val="21"/>
                      <w:szCs w:val="21"/>
                    </w:rPr>
                    <w:t>);</w:t>
                  </w:r>
                </w:p>
                <w:p w14:paraId="06491F19" w14:textId="4F05F8AF" w:rsidR="00490E25" w:rsidRPr="00003BDE" w:rsidRDefault="00490E25" w:rsidP="00855FA7">
                  <w:pPr>
                    <w:rPr>
                      <w:sz w:val="21"/>
                      <w:szCs w:val="21"/>
                    </w:rPr>
                  </w:pPr>
                  <w:r w:rsidRPr="00003BDE">
                    <w:rPr>
                      <w:sz w:val="21"/>
                      <w:szCs w:val="21"/>
                    </w:rPr>
                    <w:t xml:space="preserve">                            </w:t>
                  </w:r>
                  <w:r w:rsidRPr="00003BDE">
                    <w:rPr>
                      <w:sz w:val="21"/>
                      <w:szCs w:val="21"/>
                    </w:rPr>
                    <w:tab/>
                    <w:t xml:space="preserve">         </w:t>
                  </w:r>
                  <w:proofErr w:type="gramStart"/>
                  <w:r w:rsidRPr="00003BDE">
                    <w:rPr>
                      <w:sz w:val="21"/>
                      <w:szCs w:val="21"/>
                    </w:rPr>
                    <w:t>break;</w:t>
                  </w:r>
                  <w:proofErr w:type="gramEnd"/>
                </w:p>
                <w:p w14:paraId="3E3ABA34" w14:textId="77777777" w:rsidR="00490E25" w:rsidRPr="00003BDE" w:rsidRDefault="00490E25" w:rsidP="00855FA7">
                  <w:pPr>
                    <w:rPr>
                      <w:sz w:val="21"/>
                      <w:szCs w:val="21"/>
                    </w:rPr>
                  </w:pPr>
                  <w:r w:rsidRPr="00003BDE">
                    <w:rPr>
                      <w:sz w:val="21"/>
                      <w:szCs w:val="21"/>
                    </w:rPr>
                    <w:t xml:space="preserve">                           }</w:t>
                  </w:r>
                </w:p>
                <w:p w14:paraId="208410A1" w14:textId="39B163B8" w:rsidR="003938C8" w:rsidRPr="00003BDE" w:rsidRDefault="003938C8" w:rsidP="00855FA7">
                  <w:pPr>
                    <w:rPr>
                      <w:b/>
                      <w:bCs/>
                      <w:sz w:val="21"/>
                      <w:szCs w:val="21"/>
                    </w:rPr>
                  </w:pPr>
                  <w:r w:rsidRPr="00003BDE">
                    <w:rPr>
                      <w:b/>
                      <w:bCs/>
                      <w:sz w:val="21"/>
                      <w:szCs w:val="21"/>
                    </w:rPr>
                    <w:t xml:space="preserve">// TODO: Try navigating to the </w:t>
                  </w:r>
                  <w:proofErr w:type="spellStart"/>
                  <w:r w:rsidRPr="00003BDE">
                    <w:rPr>
                      <w:b/>
                      <w:bCs/>
                      <w:sz w:val="21"/>
                      <w:szCs w:val="21"/>
                    </w:rPr>
                    <w:t>main_screen</w:t>
                  </w:r>
                  <w:proofErr w:type="spellEnd"/>
                  <w:r w:rsidRPr="00003BDE">
                    <w:rPr>
                      <w:b/>
                      <w:bCs/>
                      <w:sz w:val="21"/>
                      <w:szCs w:val="21"/>
                    </w:rPr>
                    <w:t xml:space="preserve"> from the second screen,</w:t>
                  </w:r>
                </w:p>
                <w:p w14:paraId="6E06389A" w14:textId="0B6ABED7" w:rsidR="00490E25" w:rsidRPr="00003BDE" w:rsidRDefault="00490E25" w:rsidP="00855FA7">
                  <w:pPr>
                    <w:rPr>
                      <w:sz w:val="21"/>
                      <w:szCs w:val="21"/>
                    </w:rPr>
                  </w:pPr>
                  <w:r w:rsidRPr="00003BDE">
                    <w:rPr>
                      <w:sz w:val="21"/>
                      <w:szCs w:val="21"/>
                    </w:rPr>
                    <w:t xml:space="preserve">      case </w:t>
                  </w:r>
                  <w:proofErr w:type="spellStart"/>
                  <w:proofErr w:type="gramStart"/>
                  <w:r w:rsidRPr="00003BDE">
                    <w:rPr>
                      <w:sz w:val="21"/>
                      <w:szCs w:val="21"/>
                    </w:rPr>
                    <w:t>egt</w:t>
                  </w:r>
                  <w:proofErr w:type="spellEnd"/>
                  <w:r w:rsidRPr="00003BDE">
                    <w:rPr>
                      <w:sz w:val="21"/>
                      <w:szCs w:val="21"/>
                    </w:rPr>
                    <w:t>::</w:t>
                  </w:r>
                  <w:proofErr w:type="gramEnd"/>
                  <w:r w:rsidRPr="00003BDE">
                    <w:rPr>
                      <w:sz w:val="21"/>
                      <w:szCs w:val="21"/>
                    </w:rPr>
                    <w:t>EKEY_LEFT: {</w:t>
                  </w:r>
                </w:p>
                <w:p w14:paraId="7FB6525E" w14:textId="643386BD" w:rsidR="00490E25" w:rsidRPr="00003BDE" w:rsidRDefault="00490E25" w:rsidP="00855FA7">
                  <w:pPr>
                    <w:rPr>
                      <w:b/>
                      <w:bCs/>
                      <w:i/>
                      <w:iCs/>
                      <w:sz w:val="21"/>
                      <w:szCs w:val="21"/>
                    </w:rPr>
                  </w:pPr>
                  <w:r w:rsidRPr="00003BDE">
                    <w:rPr>
                      <w:b/>
                      <w:bCs/>
                      <w:i/>
                      <w:iCs/>
                      <w:sz w:val="21"/>
                      <w:szCs w:val="21"/>
                    </w:rPr>
                    <w:t xml:space="preserve">                       //Enter your logic here for swipe left event </w:t>
                  </w:r>
                </w:p>
                <w:p w14:paraId="41C2C95A" w14:textId="77777777" w:rsidR="00490E25" w:rsidRPr="00003BDE" w:rsidRDefault="00490E25" w:rsidP="00855FA7">
                  <w:pPr>
                    <w:rPr>
                      <w:b/>
                      <w:bCs/>
                      <w:sz w:val="21"/>
                      <w:szCs w:val="21"/>
                    </w:rPr>
                  </w:pPr>
                </w:p>
                <w:p w14:paraId="1082EC0B" w14:textId="70E97352" w:rsidR="00490E25" w:rsidRPr="00003BDE" w:rsidRDefault="00490E25" w:rsidP="00855FA7">
                  <w:pPr>
                    <w:rPr>
                      <w:sz w:val="21"/>
                      <w:szCs w:val="21"/>
                    </w:rPr>
                  </w:pPr>
                  <w:r w:rsidRPr="00003BDE">
                    <w:rPr>
                      <w:sz w:val="21"/>
                      <w:szCs w:val="21"/>
                    </w:rPr>
                    <w:t xml:space="preserve">               </w:t>
                  </w:r>
                  <w:r w:rsidRPr="00003BDE">
                    <w:rPr>
                      <w:sz w:val="21"/>
                      <w:szCs w:val="21"/>
                    </w:rPr>
                    <w:tab/>
                    <w:t xml:space="preserve"> }</w:t>
                  </w:r>
                </w:p>
                <w:p w14:paraId="09A61A45" w14:textId="77777777" w:rsidR="00490E25" w:rsidRPr="00003BDE" w:rsidRDefault="00490E25" w:rsidP="00855FA7">
                  <w:pPr>
                    <w:rPr>
                      <w:sz w:val="21"/>
                      <w:szCs w:val="21"/>
                    </w:rPr>
                  </w:pPr>
                  <w:r w:rsidRPr="00003BDE">
                    <w:rPr>
                      <w:sz w:val="21"/>
                      <w:szCs w:val="21"/>
                    </w:rPr>
                    <w:t xml:space="preserve">                           default:</w:t>
                  </w:r>
                </w:p>
                <w:p w14:paraId="444A8C5A" w14:textId="77777777" w:rsidR="00490E25" w:rsidRPr="00003BDE" w:rsidRDefault="00490E25" w:rsidP="00855FA7">
                  <w:pPr>
                    <w:rPr>
                      <w:sz w:val="21"/>
                      <w:szCs w:val="21"/>
                    </w:rPr>
                  </w:pPr>
                  <w:r w:rsidRPr="00003BDE">
                    <w:rPr>
                      <w:sz w:val="21"/>
                      <w:szCs w:val="21"/>
                    </w:rPr>
                    <w:t xml:space="preserve">                               </w:t>
                  </w:r>
                  <w:proofErr w:type="gramStart"/>
                  <w:r w:rsidRPr="00003BDE">
                    <w:rPr>
                      <w:sz w:val="21"/>
                      <w:szCs w:val="21"/>
                    </w:rPr>
                    <w:t>break;</w:t>
                  </w:r>
                  <w:proofErr w:type="gramEnd"/>
                </w:p>
                <w:p w14:paraId="3F655D19" w14:textId="42344D83" w:rsidR="00490E25" w:rsidRPr="00003BDE" w:rsidRDefault="00490E25" w:rsidP="00855FA7">
                  <w:pPr>
                    <w:rPr>
                      <w:sz w:val="21"/>
                      <w:szCs w:val="21"/>
                    </w:rPr>
                  </w:pPr>
                  <w:r w:rsidRPr="00003BDE">
                    <w:rPr>
                      <w:sz w:val="21"/>
                      <w:szCs w:val="21"/>
                    </w:rPr>
                    <w:t xml:space="preserve">                       }      </w:t>
                  </w:r>
                </w:p>
                <w:p w14:paraId="3D46E147" w14:textId="2EB16C1D" w:rsidR="00490E25" w:rsidRPr="00003BDE" w:rsidRDefault="00490E25" w:rsidP="00855FA7">
                  <w:pPr>
                    <w:rPr>
                      <w:sz w:val="21"/>
                      <w:szCs w:val="21"/>
                    </w:rPr>
                  </w:pPr>
                  <w:r w:rsidRPr="00003BDE">
                    <w:rPr>
                      <w:sz w:val="21"/>
                      <w:szCs w:val="21"/>
                    </w:rPr>
                    <w:t xml:space="preserve">                   }, {</w:t>
                  </w:r>
                  <w:proofErr w:type="spellStart"/>
                  <w:proofErr w:type="gramStart"/>
                  <w:r w:rsidRPr="00003BDE">
                    <w:rPr>
                      <w:sz w:val="21"/>
                      <w:szCs w:val="21"/>
                    </w:rPr>
                    <w:t>egt</w:t>
                  </w:r>
                  <w:proofErr w:type="spellEnd"/>
                  <w:r w:rsidRPr="00003BDE">
                    <w:rPr>
                      <w:sz w:val="21"/>
                      <w:szCs w:val="21"/>
                    </w:rPr>
                    <w:t>::</w:t>
                  </w:r>
                  <w:proofErr w:type="spellStart"/>
                  <w:proofErr w:type="gramEnd"/>
                  <w:r w:rsidRPr="00003BDE">
                    <w:rPr>
                      <w:sz w:val="21"/>
                      <w:szCs w:val="21"/>
                    </w:rPr>
                    <w:t>EventId</w:t>
                  </w:r>
                  <w:proofErr w:type="spellEnd"/>
                  <w:r w:rsidRPr="00003BDE">
                    <w:rPr>
                      <w:sz w:val="21"/>
                      <w:szCs w:val="21"/>
                    </w:rPr>
                    <w:t>::</w:t>
                  </w:r>
                  <w:proofErr w:type="spellStart"/>
                  <w:r w:rsidRPr="00003BDE">
                    <w:rPr>
                      <w:sz w:val="21"/>
                      <w:szCs w:val="21"/>
                    </w:rPr>
                    <w:t>keyboard_up</w:t>
                  </w:r>
                  <w:proofErr w:type="spellEnd"/>
                  <w:r w:rsidRPr="00003BDE">
                    <w:rPr>
                      <w:sz w:val="21"/>
                      <w:szCs w:val="21"/>
                    </w:rPr>
                    <w:t>});</w:t>
                  </w:r>
                </w:p>
              </w:txbxContent>
            </v:textbox>
            <w10:wrap type="square"/>
          </v:shape>
        </w:pict>
      </w:r>
      <w:r w:rsidR="00AB7875">
        <w:rPr>
          <w:sz w:val="24"/>
        </w:rPr>
        <w:tab/>
      </w:r>
      <w:r w:rsidR="008A5221">
        <w:rPr>
          <w:b/>
          <w:iCs/>
          <w:color w:val="FF0000"/>
          <w:sz w:val="24"/>
        </w:rPr>
        <w:tab/>
      </w:r>
    </w:p>
    <w:p w14:paraId="67E0E5DF" w14:textId="1EA8382D" w:rsidR="00F153CA" w:rsidRDefault="00F153CA" w:rsidP="00D565FD"/>
    <w:p w14:paraId="76BF7C44" w14:textId="5365EF13" w:rsidR="00F153CA" w:rsidRDefault="00F153CA" w:rsidP="00D565FD"/>
    <w:p w14:paraId="2E22C84E" w14:textId="77777777" w:rsidR="00F153CA" w:rsidRDefault="00F153CA" w:rsidP="00D565FD"/>
    <w:p w14:paraId="5C81FD3E" w14:textId="77777777" w:rsidR="00F153CA" w:rsidRDefault="00F153CA" w:rsidP="00D565FD"/>
    <w:p w14:paraId="199FC26C" w14:textId="13CBDD0B" w:rsidR="00BE6FA8" w:rsidRDefault="00BE6FA8" w:rsidP="00D565FD">
      <w:r>
        <w:t xml:space="preserve">               </w:t>
      </w:r>
    </w:p>
    <w:p w14:paraId="523C6B5F" w14:textId="77777777" w:rsidR="00BE6FA8" w:rsidRDefault="00BE6FA8" w:rsidP="00D565FD"/>
    <w:p w14:paraId="31E64E94" w14:textId="77777777" w:rsidR="00BE6FA8" w:rsidRDefault="00BE6FA8" w:rsidP="00D565FD"/>
    <w:p w14:paraId="69F7C1BE" w14:textId="77777777" w:rsidR="00BE6FA8" w:rsidRDefault="00BE6FA8" w:rsidP="00D565FD"/>
    <w:p w14:paraId="47168564" w14:textId="77777777" w:rsidR="00BE6FA8" w:rsidRDefault="00BE6FA8" w:rsidP="00D565FD"/>
    <w:p w14:paraId="4546D79A" w14:textId="77777777" w:rsidR="00BE6FA8" w:rsidRDefault="00BE6FA8" w:rsidP="00D565FD"/>
    <w:p w14:paraId="63CC931F" w14:textId="77777777" w:rsidR="00BE6FA8" w:rsidRDefault="00BE6FA8" w:rsidP="00D565FD"/>
    <w:p w14:paraId="13886C12" w14:textId="77777777" w:rsidR="00BE6FA8" w:rsidRDefault="00BE6FA8" w:rsidP="00D565FD"/>
    <w:p w14:paraId="5C4268CC" w14:textId="77777777" w:rsidR="00BE6FA8" w:rsidRDefault="00BE6FA8" w:rsidP="00D565FD"/>
    <w:p w14:paraId="6C1DEBBB" w14:textId="77777777" w:rsidR="00BE6FA8" w:rsidRDefault="00BE6FA8" w:rsidP="00D565FD"/>
    <w:p w14:paraId="310C6A1E" w14:textId="77777777" w:rsidR="00BE6FA8" w:rsidRDefault="00BE6FA8" w:rsidP="00D565FD"/>
    <w:p w14:paraId="77851995" w14:textId="6B688526" w:rsidR="00BE6FA8" w:rsidRDefault="00BE6FA8" w:rsidP="00D565FD"/>
    <w:p w14:paraId="23C8FF0A" w14:textId="70ECDC66" w:rsidR="00AB7875" w:rsidRDefault="00AB7875" w:rsidP="00D565FD"/>
    <w:p w14:paraId="53DA13D3" w14:textId="77777777" w:rsidR="00AB7875" w:rsidRPr="005E0309" w:rsidRDefault="00AB7875" w:rsidP="00AB7875">
      <w:pPr>
        <w:pStyle w:val="ListParagraph"/>
        <w:rPr>
          <w:sz w:val="24"/>
        </w:rPr>
      </w:pPr>
    </w:p>
    <w:p w14:paraId="1C4E3F09" w14:textId="77777777" w:rsidR="00BD0A08" w:rsidRDefault="00BD0A08" w:rsidP="00AB7875">
      <w:pPr>
        <w:pStyle w:val="ListParagraph"/>
        <w:rPr>
          <w:color w:val="FF0000"/>
          <w:szCs w:val="22"/>
        </w:rPr>
      </w:pPr>
      <w:bookmarkStart w:id="43" w:name="_Hlk169363239"/>
    </w:p>
    <w:p w14:paraId="084E1267" w14:textId="77777777" w:rsidR="00BD0A08" w:rsidRDefault="00BD0A08" w:rsidP="00AB7875">
      <w:pPr>
        <w:pStyle w:val="ListParagraph"/>
        <w:rPr>
          <w:color w:val="FF0000"/>
          <w:szCs w:val="22"/>
        </w:rPr>
      </w:pPr>
    </w:p>
    <w:p w14:paraId="16A7DE56" w14:textId="67322695" w:rsidR="00AB7875" w:rsidRDefault="00AB7875" w:rsidP="00AB7875">
      <w:pPr>
        <w:pStyle w:val="ListParagraph"/>
      </w:pPr>
      <w:proofErr w:type="spellStart"/>
      <w:r w:rsidRPr="000923A2">
        <w:rPr>
          <w:color w:val="FF0000"/>
          <w:szCs w:val="22"/>
        </w:rPr>
        <w:t>St</w:t>
      </w:r>
      <w:r w:rsidR="00BD0A08">
        <w:rPr>
          <w:color w:val="FF0000"/>
          <w:szCs w:val="22"/>
        </w:rPr>
        <w:t>S</w:t>
      </w:r>
      <w:r w:rsidRPr="000923A2">
        <w:rPr>
          <w:color w:val="FF0000"/>
          <w:szCs w:val="22"/>
        </w:rPr>
        <w:t>ep</w:t>
      </w:r>
      <w:proofErr w:type="spellEnd"/>
      <w:r w:rsidRPr="000923A2">
        <w:rPr>
          <w:color w:val="FF0000"/>
          <w:szCs w:val="22"/>
        </w:rPr>
        <w:t xml:space="preserve"> 3:</w:t>
      </w:r>
      <w:r w:rsidRPr="000923A2">
        <w:rPr>
          <w:szCs w:val="22"/>
        </w:rPr>
        <w:t xml:space="preserve"> </w:t>
      </w:r>
      <w:bookmarkEnd w:id="43"/>
      <w:r w:rsidRPr="00284568">
        <w:rPr>
          <w:bCs/>
        </w:rPr>
        <w:t xml:space="preserve">The key codes for </w:t>
      </w:r>
      <w:r w:rsidRPr="009E6DAA">
        <w:t>swipe right</w:t>
      </w:r>
      <w:r w:rsidRPr="00284568">
        <w:rPr>
          <w:bCs/>
        </w:rPr>
        <w:t xml:space="preserve"> and </w:t>
      </w:r>
      <w:r w:rsidRPr="009E6DAA">
        <w:t>swipe left</w:t>
      </w:r>
      <w:r w:rsidRPr="00284568">
        <w:rPr>
          <w:bCs/>
        </w:rPr>
        <w:t xml:space="preserve"> gestures are </w:t>
      </w:r>
      <w:r w:rsidRPr="009E6DAA">
        <w:rPr>
          <w:rStyle w:val="HTMLCode"/>
          <w:rFonts w:eastAsiaTheme="minorEastAsia"/>
          <w:b/>
        </w:rPr>
        <w:t>EKEY_RIGHT</w:t>
      </w:r>
      <w:r w:rsidRPr="00284568">
        <w:rPr>
          <w:bCs/>
        </w:rPr>
        <w:t xml:space="preserve"> and </w:t>
      </w:r>
      <w:r w:rsidRPr="009E6DAA">
        <w:rPr>
          <w:rStyle w:val="HTMLCode"/>
          <w:rFonts w:eastAsiaTheme="minorEastAsia"/>
          <w:b/>
        </w:rPr>
        <w:t>EKEY_LEFT</w:t>
      </w:r>
      <w:r>
        <w:rPr>
          <w:rStyle w:val="HTMLCode"/>
          <w:rFonts w:eastAsiaTheme="minorEastAsia"/>
          <w:b/>
        </w:rPr>
        <w:t xml:space="preserve"> respectively</w:t>
      </w:r>
      <w:r w:rsidRPr="00284568">
        <w:rPr>
          <w:bCs/>
        </w:rPr>
        <w:t>.</w:t>
      </w:r>
      <w:r>
        <w:rPr>
          <w:bCs/>
        </w:rPr>
        <w:t xml:space="preserve"> </w:t>
      </w:r>
      <w:r>
        <w:t xml:space="preserve">Observe the code to move from the </w:t>
      </w:r>
      <w:proofErr w:type="spellStart"/>
      <w:r w:rsidRPr="00841596">
        <w:t>main_screen</w:t>
      </w:r>
      <w:proofErr w:type="spellEnd"/>
      <w:r>
        <w:t xml:space="preserve"> to the </w:t>
      </w:r>
      <w:r w:rsidRPr="00841596">
        <w:t>second screen</w:t>
      </w:r>
      <w:r>
        <w:t xml:space="preserve"> using the keycode </w:t>
      </w:r>
      <w:r w:rsidRPr="00841596">
        <w:rPr>
          <w:bCs/>
        </w:rPr>
        <w:t>‘</w:t>
      </w:r>
      <w:r w:rsidRPr="00841596">
        <w:rPr>
          <w:rStyle w:val="HTMLCode"/>
          <w:rFonts w:eastAsiaTheme="minorEastAsia"/>
          <w:b/>
          <w:bCs/>
        </w:rPr>
        <w:t>EKEY_RIGHT</w:t>
      </w:r>
      <w:proofErr w:type="gramStart"/>
      <w:r w:rsidRPr="00841596">
        <w:rPr>
          <w:rStyle w:val="HTMLCode"/>
          <w:rFonts w:eastAsiaTheme="minorEastAsia"/>
          <w:b/>
          <w:bCs/>
        </w:rPr>
        <w:t>’</w:t>
      </w:r>
      <w:r w:rsidRPr="00AB7875">
        <w:t>(</w:t>
      </w:r>
      <w:proofErr w:type="gramEnd"/>
      <w:r w:rsidRPr="00AB7875">
        <w:t>highlighted in blue)</w:t>
      </w:r>
      <w:r w:rsidRPr="00AB7875">
        <w:rPr>
          <w:bCs/>
        </w:rPr>
        <w:t>.</w:t>
      </w:r>
      <w:r>
        <w:t xml:space="preserve"> </w:t>
      </w:r>
    </w:p>
    <w:p w14:paraId="4109518C" w14:textId="77777777" w:rsidR="00AB7875" w:rsidRDefault="00AB7875" w:rsidP="00AB7875">
      <w:pPr>
        <w:pStyle w:val="ListParagraph"/>
      </w:pPr>
      <w:r>
        <w:t xml:space="preserve">Similarly, you can add the logic for the switch case </w:t>
      </w:r>
      <w:r w:rsidRPr="00841596">
        <w:rPr>
          <w:bCs/>
        </w:rPr>
        <w:t>‘</w:t>
      </w:r>
      <w:r w:rsidRPr="00841596">
        <w:rPr>
          <w:rStyle w:val="HTMLCode"/>
          <w:rFonts w:eastAsiaTheme="minorEastAsia"/>
          <w:b/>
          <w:bCs/>
        </w:rPr>
        <w:t>EKEY_LEFT’</w:t>
      </w:r>
      <w:r>
        <w:rPr>
          <w:rStyle w:val="HTMLCode"/>
          <w:rFonts w:eastAsiaTheme="minorEastAsia"/>
          <w:b/>
        </w:rPr>
        <w:t xml:space="preserve">, </w:t>
      </w:r>
      <w:r>
        <w:t xml:space="preserve">for moving to the main screen </w:t>
      </w:r>
      <w:r w:rsidRPr="00AE0F75">
        <w:rPr>
          <w:rStyle w:val="infoChar"/>
        </w:rPr>
        <w:t xml:space="preserve">from second screen (Transaction screen). </w:t>
      </w:r>
    </w:p>
    <w:p w14:paraId="44B616A6" w14:textId="77777777" w:rsidR="00AE0F75" w:rsidRDefault="00AE0F75" w:rsidP="00AB7875">
      <w:pPr>
        <w:pStyle w:val="ListParagraph"/>
      </w:pPr>
    </w:p>
    <w:p w14:paraId="008ED52F" w14:textId="3CAFE354" w:rsidR="00AE0F75" w:rsidRDefault="00CB5CF8" w:rsidP="00AE0F75">
      <w:pPr>
        <w:pStyle w:val="info"/>
      </w:pPr>
      <w:r>
        <w:rPr>
          <w:noProof/>
          <w:sz w:val="28"/>
          <w:szCs w:val="28"/>
        </w:rPr>
        <w:drawing>
          <wp:anchor distT="0" distB="0" distL="114300" distR="114300" simplePos="0" relativeHeight="251658304" behindDoc="0" locked="0" layoutInCell="1" allowOverlap="1" wp14:anchorId="3FB2AD65" wp14:editId="44B2D408">
            <wp:simplePos x="0" y="0"/>
            <wp:positionH relativeFrom="column">
              <wp:posOffset>0</wp:posOffset>
            </wp:positionH>
            <wp:positionV relativeFrom="paragraph">
              <wp:posOffset>-635</wp:posOffset>
            </wp:positionV>
            <wp:extent cx="338138" cy="338138"/>
            <wp:effectExtent l="0" t="0" r="5080" b="5080"/>
            <wp:wrapNone/>
            <wp:docPr id="198405405" name="Picture 3" descr="A blue circle with a black letter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072492" name="Picture 3" descr="A blue circle with a black letter in it&#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38138" cy="338138"/>
                    </a:xfrm>
                    <a:prstGeom prst="rect">
                      <a:avLst/>
                    </a:prstGeom>
                  </pic:spPr>
                </pic:pic>
              </a:graphicData>
            </a:graphic>
            <wp14:sizeRelH relativeFrom="page">
              <wp14:pctWidth>0</wp14:pctWidth>
            </wp14:sizeRelH>
            <wp14:sizeRelV relativeFrom="page">
              <wp14:pctHeight>0</wp14:pctHeight>
            </wp14:sizeRelV>
          </wp:anchor>
        </w:drawing>
      </w:r>
      <w:r w:rsidR="00AE0F75">
        <w:t xml:space="preserve">The Gesture </w:t>
      </w:r>
      <w:r w:rsidR="005B28D6">
        <w:t xml:space="preserve">output </w:t>
      </w:r>
      <w:r w:rsidR="00CC1E1A">
        <w:t>logic is used only to</w:t>
      </w:r>
      <w:r w:rsidR="004C3CE9">
        <w:t xml:space="preserve"> traverse between</w:t>
      </w:r>
      <w:r w:rsidR="00CC1E1A">
        <w:t xml:space="preserve"> main screen and second screen</w:t>
      </w:r>
    </w:p>
    <w:p w14:paraId="49D036FB" w14:textId="77777777" w:rsidR="00AB7875" w:rsidRDefault="00AB7875" w:rsidP="00D565FD"/>
    <w:p w14:paraId="2F77DABD" w14:textId="47FA9948" w:rsidR="00262079" w:rsidRDefault="00090917" w:rsidP="003F094A">
      <w:pPr>
        <w:pStyle w:val="Heading2"/>
      </w:pPr>
      <w:bookmarkStart w:id="44" w:name="_Toc170229541"/>
      <w:r>
        <w:t>Conclusion</w:t>
      </w:r>
      <w:bookmarkEnd w:id="44"/>
    </w:p>
    <w:p w14:paraId="79CF0704" w14:textId="2E3A5387" w:rsidR="00262079" w:rsidRPr="00262079" w:rsidRDefault="00090917" w:rsidP="00262079">
      <w:r>
        <w:t>In this lab</w:t>
      </w:r>
      <w:r w:rsidR="00262079">
        <w:t xml:space="preserve">, you have learned how the MGC3140 can be integrated with </w:t>
      </w:r>
      <w:r w:rsidR="00AB7875">
        <w:t>the</w:t>
      </w:r>
      <w:r w:rsidR="00262079">
        <w:t xml:space="preserve"> EGT framework and </w:t>
      </w:r>
      <w:r w:rsidR="003F094A">
        <w:t>navigate</w:t>
      </w:r>
      <w:r w:rsidR="00262079">
        <w:t xml:space="preserve"> the LCD screens</w:t>
      </w:r>
      <w:r w:rsidR="009701E2">
        <w:t xml:space="preserve"> using </w:t>
      </w:r>
      <w:r w:rsidR="00D654DB">
        <w:t xml:space="preserve">left and right </w:t>
      </w:r>
      <w:r w:rsidR="009701E2">
        <w:t>gesture events</w:t>
      </w:r>
      <w:r w:rsidR="00262079">
        <w:t>.</w:t>
      </w:r>
    </w:p>
    <w:p w14:paraId="10B54672" w14:textId="77777777" w:rsidR="00293602" w:rsidRDefault="00293602" w:rsidP="00293602"/>
    <w:p w14:paraId="0F64A6FA" w14:textId="77777777" w:rsidR="00293602" w:rsidRDefault="00293602" w:rsidP="00293602"/>
    <w:p w14:paraId="7C1EFBD5" w14:textId="77777777" w:rsidR="00293602" w:rsidRDefault="00293602" w:rsidP="00293602"/>
    <w:p w14:paraId="419FE6DF" w14:textId="55D12088" w:rsidR="005D257C" w:rsidRDefault="005D257C" w:rsidP="005D257C"/>
    <w:p w14:paraId="01888E33" w14:textId="77777777" w:rsidR="0083541F" w:rsidRDefault="0083541F" w:rsidP="005D257C"/>
    <w:p w14:paraId="10882BCA" w14:textId="21592AC2" w:rsidR="00607C6F" w:rsidRDefault="00607C6F">
      <w:pPr>
        <w:rPr>
          <w:b/>
          <w:bCs/>
          <w:i/>
          <w:iCs/>
          <w:sz w:val="36"/>
          <w:szCs w:val="36"/>
        </w:rPr>
      </w:pPr>
      <w:bookmarkStart w:id="45" w:name="_Toc167800478"/>
    </w:p>
    <w:p w14:paraId="2E68CB5C" w14:textId="04CB910C" w:rsidR="005D257C" w:rsidRPr="009C2BE0" w:rsidRDefault="005D257C" w:rsidP="005D257C">
      <w:pPr>
        <w:pStyle w:val="Heading1"/>
      </w:pPr>
      <w:bookmarkStart w:id="46" w:name="_Toc170229542"/>
      <w:r w:rsidRPr="00FE7510">
        <w:t>Lab</w:t>
      </w:r>
      <w:r w:rsidRPr="009C2BE0">
        <w:t xml:space="preserve"> </w:t>
      </w:r>
      <w:r>
        <w:t>3</w:t>
      </w:r>
      <w:r w:rsidRPr="009C2BE0">
        <w:t xml:space="preserve"> - </w:t>
      </w:r>
      <w:r w:rsidRPr="00F00034">
        <w:t>Run AI application (Face Detection) on Target</w:t>
      </w:r>
      <w:bookmarkEnd w:id="45"/>
      <w:bookmarkEnd w:id="46"/>
    </w:p>
    <w:p w14:paraId="7829CA4C" w14:textId="77777777" w:rsidR="00AB7875" w:rsidRDefault="00AB7875" w:rsidP="1CC549F2">
      <w:pPr>
        <w:spacing w:after="120" w:line="240" w:lineRule="auto"/>
      </w:pPr>
    </w:p>
    <w:p w14:paraId="0B435503" w14:textId="52894BB2" w:rsidR="005D257C" w:rsidRDefault="005D257C" w:rsidP="1CC549F2">
      <w:pPr>
        <w:spacing w:after="120" w:line="240" w:lineRule="auto"/>
      </w:pPr>
      <w:r>
        <w:t xml:space="preserve">The purpose of this lab is to demonstrate the implementation of face detection using TensorFlow Lite on the </w:t>
      </w:r>
      <w:r w:rsidR="00251756">
        <w:t>AT</w:t>
      </w:r>
      <w:r>
        <w:t>SAMA5D27</w:t>
      </w:r>
      <w:r w:rsidR="00251756">
        <w:t>-WL</w:t>
      </w:r>
      <w:r>
        <w:t>SOM1</w:t>
      </w:r>
      <w:r w:rsidR="00251756">
        <w:t xml:space="preserve"> </w:t>
      </w:r>
      <w:r>
        <w:t>EK board</w:t>
      </w:r>
      <w:r w:rsidR="682FD722">
        <w:t>.</w:t>
      </w:r>
    </w:p>
    <w:p w14:paraId="522A07C6" w14:textId="66B872A4" w:rsidR="005D257C" w:rsidRDefault="00802895" w:rsidP="005D257C">
      <w:pPr>
        <w:widowControl w:val="0"/>
        <w:tabs>
          <w:tab w:val="left" w:pos="3600"/>
        </w:tabs>
        <w:autoSpaceDE w:val="0"/>
        <w:autoSpaceDN w:val="0"/>
        <w:adjustRightInd w:val="0"/>
        <w:spacing w:after="240" w:line="240" w:lineRule="auto"/>
      </w:pPr>
      <w:r>
        <w:t xml:space="preserve">In this lab, you will run a face detection application written in Python, located in the </w:t>
      </w:r>
      <w:r>
        <w:rPr>
          <w:rStyle w:val="HTMLCode"/>
          <w:rFonts w:eastAsiaTheme="minorEastAsia"/>
        </w:rPr>
        <w:t>/root</w:t>
      </w:r>
      <w:r>
        <w:t xml:space="preserve"> directory. You will modify the application code to customize the detection threshold. The application captures input from a USB camera, processes the frames to detect faces, and controls a GPIO pin based on the number of faces detected. This GPIO pin will later be used to control the graphics application.</w:t>
      </w:r>
    </w:p>
    <w:p w14:paraId="4F80D994" w14:textId="3E0F843B" w:rsidR="005D257C" w:rsidRDefault="00504CF9" w:rsidP="005D257C">
      <w:pPr>
        <w:widowControl w:val="0"/>
        <w:tabs>
          <w:tab w:val="left" w:pos="3600"/>
        </w:tabs>
        <w:autoSpaceDE w:val="0"/>
        <w:autoSpaceDN w:val="0"/>
        <w:adjustRightInd w:val="0"/>
        <w:spacing w:after="240" w:line="240" w:lineRule="auto"/>
      </w:pPr>
      <w:r>
        <w:t>The following flow explains how the face detection data is used to control the GPIO status, which in turn controls the graphics application.</w:t>
      </w:r>
    </w:p>
    <w:p w14:paraId="1D27EFA4" w14:textId="0401FA29" w:rsidR="005D257C" w:rsidRDefault="005762F8" w:rsidP="005D257C">
      <w:pPr>
        <w:widowControl w:val="0"/>
        <w:tabs>
          <w:tab w:val="left" w:pos="3600"/>
        </w:tabs>
        <w:autoSpaceDE w:val="0"/>
        <w:autoSpaceDN w:val="0"/>
        <w:adjustRightInd w:val="0"/>
        <w:spacing w:after="240" w:line="240" w:lineRule="auto"/>
      </w:pPr>
      <w:r w:rsidRPr="005762F8">
        <w:rPr>
          <w:noProof/>
        </w:rPr>
        <w:drawing>
          <wp:inline distT="0" distB="0" distL="0" distR="0" wp14:anchorId="624F4C6F" wp14:editId="7B3A5529">
            <wp:extent cx="6492240" cy="2206625"/>
            <wp:effectExtent l="0" t="0" r="0" b="0"/>
            <wp:docPr id="589053664" name="Diagram 1">
              <a:extLst xmlns:a="http://schemas.openxmlformats.org/drawingml/2006/main">
                <a:ext uri="{FF2B5EF4-FFF2-40B4-BE49-F238E27FC236}">
                  <a16:creationId xmlns:a16="http://schemas.microsoft.com/office/drawing/2014/main" id="{B48D6AC2-D67C-86B8-9E80-FC4C159A6426}"/>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4" r:lo="rId65" r:qs="rId66" r:cs="rId67"/>
              </a:graphicData>
            </a:graphic>
          </wp:inline>
        </w:drawing>
      </w:r>
    </w:p>
    <w:p w14:paraId="20211722" w14:textId="272871A9" w:rsidR="005D257C" w:rsidRDefault="005D257C" w:rsidP="005D257C">
      <w:pPr>
        <w:widowControl w:val="0"/>
        <w:tabs>
          <w:tab w:val="left" w:pos="3600"/>
        </w:tabs>
        <w:autoSpaceDE w:val="0"/>
        <w:autoSpaceDN w:val="0"/>
        <w:adjustRightInd w:val="0"/>
        <w:spacing w:after="240" w:line="240" w:lineRule="auto"/>
      </w:pPr>
      <w:r w:rsidRPr="00F00034">
        <w:t xml:space="preserve">By </w:t>
      </w:r>
      <w:r w:rsidR="00611CC8">
        <w:t xml:space="preserve">the end of this lab, you will have a hands-on understanding of how to </w:t>
      </w:r>
      <w:r w:rsidR="00351664">
        <w:t xml:space="preserve">run </w:t>
      </w:r>
      <w:r w:rsidR="00611CC8">
        <w:t xml:space="preserve">a face detection application on the </w:t>
      </w:r>
      <w:r w:rsidR="001E4269" w:rsidRPr="001E4269">
        <w:t>ATSAMA5D27-WLSOM1</w:t>
      </w:r>
      <w:r w:rsidR="001E4269">
        <w:t xml:space="preserve"> </w:t>
      </w:r>
      <w:r w:rsidR="00611CC8">
        <w:t>EK board.</w:t>
      </w:r>
    </w:p>
    <w:p w14:paraId="308141CE" w14:textId="7642AF41" w:rsidR="005D257C" w:rsidRPr="00DA340D" w:rsidRDefault="005D73C6" w:rsidP="005D257C">
      <w:pPr>
        <w:pStyle w:val="Heading2"/>
      </w:pPr>
      <w:bookmarkStart w:id="47" w:name="_Toc167800481"/>
      <w:bookmarkStart w:id="48" w:name="_Toc170229543"/>
      <w:r>
        <w:rPr>
          <w:bCs/>
        </w:rPr>
        <w:t>Hardware</w:t>
      </w:r>
      <w:r w:rsidR="005D257C" w:rsidRPr="004274DF">
        <w:rPr>
          <w:bCs/>
        </w:rPr>
        <w:t xml:space="preserve"> </w:t>
      </w:r>
      <w:bookmarkEnd w:id="47"/>
      <w:r w:rsidR="005D257C" w:rsidRPr="004274DF">
        <w:rPr>
          <w:bCs/>
        </w:rPr>
        <w:t>Connecti</w:t>
      </w:r>
      <w:r w:rsidR="00061522">
        <w:rPr>
          <w:bCs/>
        </w:rPr>
        <w:t>on</w:t>
      </w:r>
      <w:bookmarkEnd w:id="48"/>
    </w:p>
    <w:p w14:paraId="27132A9E" w14:textId="60506B72" w:rsidR="005D257C" w:rsidRPr="00295407" w:rsidRDefault="005D257C" w:rsidP="00AB7875">
      <w:pPr>
        <w:pStyle w:val="ListParagraph"/>
        <w:numPr>
          <w:ilvl w:val="0"/>
          <w:numId w:val="43"/>
        </w:numPr>
      </w:pPr>
      <w:r>
        <w:t xml:space="preserve">Connect the USB camera to the USB port </w:t>
      </w:r>
      <w:r w:rsidR="00FC2871">
        <w:t>(J11)</w:t>
      </w:r>
      <w:r>
        <w:t xml:space="preserve"> on the </w:t>
      </w:r>
      <w:r w:rsidR="001E4269" w:rsidRPr="001E4269">
        <w:t>ATSAMA5D27-WLSOM1</w:t>
      </w:r>
      <w:r w:rsidR="001E4269">
        <w:t xml:space="preserve"> </w:t>
      </w:r>
      <w:r>
        <w:t>EK board</w:t>
      </w:r>
      <w:r w:rsidR="005B1E66">
        <w:t xml:space="preserve"> as shown in the image below.</w:t>
      </w:r>
    </w:p>
    <w:p w14:paraId="094E4A8F" w14:textId="311CE382" w:rsidR="005D257C" w:rsidRDefault="005D257C" w:rsidP="009F28CC">
      <w:pPr>
        <w:widowControl w:val="0"/>
        <w:autoSpaceDE w:val="0"/>
        <w:autoSpaceDN w:val="0"/>
        <w:adjustRightInd w:val="0"/>
        <w:spacing w:after="120" w:line="240" w:lineRule="auto"/>
      </w:pPr>
      <w:r w:rsidRPr="00295407">
        <w:t xml:space="preserve"> </w:t>
      </w:r>
    </w:p>
    <w:p w14:paraId="1B8EF51E" w14:textId="77777777" w:rsidR="005D257C" w:rsidRDefault="005D257C" w:rsidP="003B0208">
      <w:pPr>
        <w:widowControl w:val="0"/>
        <w:autoSpaceDE w:val="0"/>
        <w:autoSpaceDN w:val="0"/>
        <w:adjustRightInd w:val="0"/>
        <w:spacing w:after="120" w:line="240" w:lineRule="auto"/>
        <w:ind w:left="1440"/>
        <w:jc w:val="center"/>
      </w:pPr>
      <w:r>
        <w:rPr>
          <w:noProof/>
        </w:rPr>
        <w:lastRenderedPageBreak/>
        <w:drawing>
          <wp:inline distT="0" distB="0" distL="0" distR="0" wp14:anchorId="3DD57E02" wp14:editId="07E1F218">
            <wp:extent cx="2752725" cy="2081214"/>
            <wp:effectExtent l="0" t="0" r="0" b="0"/>
            <wp:docPr id="977748009" name="Picture 1" descr="A close up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748009" name="Picture 1" descr="A close up of a circuit board&#10;&#10;Description automatically generated"/>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781578" cy="2103028"/>
                    </a:xfrm>
                    <a:prstGeom prst="rect">
                      <a:avLst/>
                    </a:prstGeom>
                    <a:noFill/>
                    <a:ln>
                      <a:noFill/>
                    </a:ln>
                  </pic:spPr>
                </pic:pic>
              </a:graphicData>
            </a:graphic>
          </wp:inline>
        </w:drawing>
      </w:r>
    </w:p>
    <w:p w14:paraId="565E36F8" w14:textId="7F604832" w:rsidR="005D257C" w:rsidRPr="005B1E66" w:rsidRDefault="005D257C" w:rsidP="005B1E66">
      <w:pPr>
        <w:pStyle w:val="ListParagraph"/>
        <w:numPr>
          <w:ilvl w:val="0"/>
          <w:numId w:val="43"/>
        </w:numPr>
        <w:rPr>
          <w:szCs w:val="22"/>
        </w:rPr>
      </w:pPr>
      <w:r w:rsidRPr="005B1E66">
        <w:rPr>
          <w:szCs w:val="22"/>
        </w:rPr>
        <w:t xml:space="preserve">Open a </w:t>
      </w:r>
      <w:r w:rsidR="004742D4" w:rsidRPr="005B1E66">
        <w:rPr>
          <w:szCs w:val="22"/>
        </w:rPr>
        <w:t xml:space="preserve">serial </w:t>
      </w:r>
      <w:r w:rsidRPr="005B1E66">
        <w:rPr>
          <w:szCs w:val="22"/>
        </w:rPr>
        <w:t xml:space="preserve">terminal on the </w:t>
      </w:r>
      <w:r w:rsidR="005B1E66">
        <w:rPr>
          <w:szCs w:val="22"/>
        </w:rPr>
        <w:t>t</w:t>
      </w:r>
      <w:r w:rsidRPr="005B1E66">
        <w:rPr>
          <w:szCs w:val="22"/>
        </w:rPr>
        <w:t>arget using minicom as explained in the initial setup.</w:t>
      </w:r>
    </w:p>
    <w:p w14:paraId="776FB556" w14:textId="77777777" w:rsidR="005D257C" w:rsidRPr="005B1E66" w:rsidRDefault="005D257C" w:rsidP="005B1E66">
      <w:pPr>
        <w:pStyle w:val="ListParagraph"/>
        <w:rPr>
          <w:bCs/>
          <w:szCs w:val="22"/>
        </w:rPr>
      </w:pPr>
      <w:r w:rsidRPr="005B1E66">
        <w:rPr>
          <w:szCs w:val="22"/>
        </w:rPr>
        <w:t xml:space="preserve">Enter the following </w:t>
      </w:r>
      <w:proofErr w:type="gramStart"/>
      <w:r w:rsidRPr="005B1E66">
        <w:rPr>
          <w:szCs w:val="22"/>
        </w:rPr>
        <w:t>command :</w:t>
      </w:r>
      <w:proofErr w:type="gramEnd"/>
      <w:r w:rsidRPr="005B1E66">
        <w:rPr>
          <w:szCs w:val="22"/>
        </w:rPr>
        <w:t xml:space="preserve"> </w:t>
      </w:r>
      <w:r w:rsidRPr="005B1E66">
        <w:rPr>
          <w:rFonts w:ascii="Courier New" w:hAnsi="Courier New" w:cs="Courier New"/>
          <w:i/>
          <w:szCs w:val="22"/>
        </w:rPr>
        <w:t>minicom -D /dev/ttyUSB0</w:t>
      </w:r>
    </w:p>
    <w:p w14:paraId="14964649" w14:textId="52AABB57" w:rsidR="005D257C" w:rsidRDefault="005D257C" w:rsidP="00490E25">
      <w:pPr>
        <w:pStyle w:val="ListParagraph"/>
        <w:numPr>
          <w:ilvl w:val="0"/>
          <w:numId w:val="43"/>
        </w:numPr>
      </w:pPr>
      <w:r w:rsidRPr="001457DE">
        <w:t>Enter the command: “</w:t>
      </w:r>
      <w:proofErr w:type="spellStart"/>
      <w:r w:rsidRPr="00DB65E6">
        <w:t>lsusb</w:t>
      </w:r>
      <w:proofErr w:type="spellEnd"/>
      <w:r w:rsidRPr="001457DE">
        <w:t>”</w:t>
      </w:r>
      <w:r w:rsidR="005B1E66">
        <w:t xml:space="preserve"> and l</w:t>
      </w:r>
      <w:r w:rsidRPr="00F72096">
        <w:t>ook for the USB camera in the list of connected devices. The camera should be listed with its details, indicating successful detection.</w:t>
      </w:r>
    </w:p>
    <w:p w14:paraId="641321A7" w14:textId="75A52424" w:rsidR="005D257C" w:rsidRDefault="005D257C" w:rsidP="005D257C">
      <w:pPr>
        <w:ind w:left="720"/>
      </w:pPr>
      <w:r>
        <w:t xml:space="preserve">    </w:t>
      </w:r>
      <w:r>
        <w:rPr>
          <w:noProof/>
        </w:rPr>
        <w:drawing>
          <wp:inline distT="0" distB="0" distL="0" distR="0" wp14:anchorId="10303CF8" wp14:editId="0211414A">
            <wp:extent cx="5687062" cy="923925"/>
            <wp:effectExtent l="0" t="0" r="8890" b="9525"/>
            <wp:docPr id="525012903"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012903" name="Picture 2" descr="A screenshot of a computer&#10;&#10;Description automatically generated"/>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09874" cy="927631"/>
                    </a:xfrm>
                    <a:prstGeom prst="rect">
                      <a:avLst/>
                    </a:prstGeom>
                    <a:noFill/>
                    <a:ln>
                      <a:noFill/>
                    </a:ln>
                  </pic:spPr>
                </pic:pic>
              </a:graphicData>
            </a:graphic>
          </wp:inline>
        </w:drawing>
      </w:r>
    </w:p>
    <w:p w14:paraId="1945F75A" w14:textId="557B5FC5" w:rsidR="00B94D19" w:rsidRDefault="00B94D19" w:rsidP="0026328D">
      <w:pPr>
        <w:keepNext/>
        <w:numPr>
          <w:ilvl w:val="0"/>
          <w:numId w:val="5"/>
        </w:numPr>
        <w:spacing w:line="276" w:lineRule="auto"/>
      </w:pPr>
      <w:r>
        <w:t>Connect</w:t>
      </w:r>
      <w:r w:rsidR="000D354D">
        <w:t xml:space="preserve"> PD12</w:t>
      </w:r>
      <w:r>
        <w:t xml:space="preserve"> to </w:t>
      </w:r>
      <w:r w:rsidR="000D354D">
        <w:t>PD13</w:t>
      </w:r>
      <w:r w:rsidR="00AD5A4F">
        <w:t xml:space="preserve"> this is done internally </w:t>
      </w:r>
      <w:r w:rsidR="0026328D">
        <w:t xml:space="preserve">in </w:t>
      </w:r>
      <w:r w:rsidR="00AD5A4F">
        <w:t>20-Pin to 6-Pin Adapter</w:t>
      </w:r>
      <w:r>
        <w:t>.</w:t>
      </w:r>
    </w:p>
    <w:p w14:paraId="22BB1DB9" w14:textId="64EFC881" w:rsidR="00B94D19" w:rsidRDefault="00B94D19" w:rsidP="00B94D19">
      <w:pPr>
        <w:pStyle w:val="info"/>
      </w:pPr>
      <w:r>
        <w:rPr>
          <w:noProof/>
          <w:sz w:val="28"/>
          <w:szCs w:val="28"/>
        </w:rPr>
        <w:drawing>
          <wp:anchor distT="0" distB="0" distL="114300" distR="114300" simplePos="0" relativeHeight="251658299" behindDoc="0" locked="0" layoutInCell="1" allowOverlap="1" wp14:anchorId="223D3CA7" wp14:editId="6B025AB2">
            <wp:simplePos x="0" y="0"/>
            <wp:positionH relativeFrom="column">
              <wp:posOffset>0</wp:posOffset>
            </wp:positionH>
            <wp:positionV relativeFrom="paragraph">
              <wp:posOffset>49530</wp:posOffset>
            </wp:positionV>
            <wp:extent cx="338138" cy="338138"/>
            <wp:effectExtent l="0" t="0" r="5080" b="5080"/>
            <wp:wrapNone/>
            <wp:docPr id="8" name="Picture 3" descr="A blue circle with a black letter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072492" name="Picture 3" descr="A blue circle with a black letter in it&#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38138" cy="338138"/>
                    </a:xfrm>
                    <a:prstGeom prst="rect">
                      <a:avLst/>
                    </a:prstGeom>
                  </pic:spPr>
                </pic:pic>
              </a:graphicData>
            </a:graphic>
            <wp14:sizeRelH relativeFrom="page">
              <wp14:pctWidth>0</wp14:pctWidth>
            </wp14:sizeRelH>
            <wp14:sizeRelV relativeFrom="page">
              <wp14:pctHeight>0</wp14:pctHeight>
            </wp14:sizeRelV>
          </wp:anchor>
        </w:drawing>
      </w:r>
      <w:r>
        <w:t xml:space="preserve">The </w:t>
      </w:r>
      <w:r w:rsidR="000D354D">
        <w:t>PD12</w:t>
      </w:r>
      <w:r>
        <w:t xml:space="preserve"> pin is </w:t>
      </w:r>
      <w:r w:rsidR="00D775E5">
        <w:t>set</w:t>
      </w:r>
      <w:r>
        <w:t xml:space="preserve"> by the Face.py </w:t>
      </w:r>
      <w:r w:rsidR="00756FDC">
        <w:t>P</w:t>
      </w:r>
      <w:r>
        <w:t>ython script</w:t>
      </w:r>
      <w:r w:rsidR="00D775E5">
        <w:t xml:space="preserve"> when more than 1 face is detected</w:t>
      </w:r>
      <w:r>
        <w:t xml:space="preserve">. The </w:t>
      </w:r>
      <w:r w:rsidR="00DD172F">
        <w:t>PD13</w:t>
      </w:r>
      <w:r>
        <w:t xml:space="preserve"> pin is monitored by the graphical application. By connecting the pins </w:t>
      </w:r>
      <w:r w:rsidR="00DD172F">
        <w:t>PD12</w:t>
      </w:r>
      <w:r>
        <w:t xml:space="preserve"> and </w:t>
      </w:r>
      <w:r w:rsidR="00DD172F">
        <w:t>PD13</w:t>
      </w:r>
      <w:r>
        <w:t xml:space="preserve">, we establish a communication between the </w:t>
      </w:r>
      <w:r w:rsidR="00756FDC">
        <w:t>P</w:t>
      </w:r>
      <w:r>
        <w:t>ython script and the graphical application.</w:t>
      </w:r>
    </w:p>
    <w:p w14:paraId="3989C707" w14:textId="77777777" w:rsidR="005D257C" w:rsidRDefault="005D257C" w:rsidP="005D257C">
      <w:pPr>
        <w:widowControl w:val="0"/>
        <w:autoSpaceDE w:val="0"/>
        <w:autoSpaceDN w:val="0"/>
        <w:adjustRightInd w:val="0"/>
        <w:spacing w:after="120" w:line="240" w:lineRule="auto"/>
      </w:pPr>
    </w:p>
    <w:p w14:paraId="5AD4EBC2" w14:textId="6DB1C110" w:rsidR="005D257C" w:rsidRDefault="005D257C" w:rsidP="005D257C">
      <w:pPr>
        <w:pStyle w:val="Heading3"/>
      </w:pPr>
      <w:bookmarkStart w:id="49" w:name="_Toc167800488"/>
      <w:bookmarkStart w:id="50" w:name="_Toc170229544"/>
      <w:r w:rsidRPr="001702CE">
        <w:t xml:space="preserve">Exercise </w:t>
      </w:r>
      <w:r w:rsidR="00490E25">
        <w:t>1</w:t>
      </w:r>
      <w:r w:rsidRPr="001702CE">
        <w:t>:</w:t>
      </w:r>
      <w:r>
        <w:t xml:space="preserve"> </w:t>
      </w:r>
      <w:r w:rsidRPr="00B57A4D">
        <w:t>Customize GPIO Control Based on Number of Detected Faces</w:t>
      </w:r>
      <w:bookmarkEnd w:id="49"/>
      <w:bookmarkEnd w:id="50"/>
    </w:p>
    <w:p w14:paraId="2DDEB8A5" w14:textId="545EFF5A" w:rsidR="005B1E66" w:rsidRDefault="005D257C" w:rsidP="005D257C">
      <w:r w:rsidRPr="00D140F9">
        <w:t xml:space="preserve">In </w:t>
      </w:r>
      <w:r w:rsidR="00E73844">
        <w:t xml:space="preserve">this exercise, you will modify the </w:t>
      </w:r>
      <w:r w:rsidR="00E863FC">
        <w:t>code</w:t>
      </w:r>
      <w:r w:rsidR="00E73844">
        <w:t xml:space="preserve"> in the face detection script to control </w:t>
      </w:r>
      <w:r w:rsidR="005B1E66">
        <w:t>a</w:t>
      </w:r>
      <w:r w:rsidR="00E73844">
        <w:t xml:space="preserve"> GPIO based on the number of faces detected.</w:t>
      </w:r>
      <w:r w:rsidR="005B1E66">
        <w:t xml:space="preserve"> The graphical application monitors the status of this GPIO to learn the number of faces detected. If more than 1 face is detected a warning pop-up window is displayed.</w:t>
      </w:r>
    </w:p>
    <w:p w14:paraId="36B30790" w14:textId="456942CC" w:rsidR="00B94D19" w:rsidRPr="00B94D19" w:rsidRDefault="00B94D19" w:rsidP="00B94D19">
      <w:pPr>
        <w:pStyle w:val="info"/>
        <w:rPr>
          <w:bCs/>
        </w:rPr>
      </w:pPr>
      <w:bookmarkStart w:id="51" w:name="_Toc167800489"/>
      <w:r>
        <w:rPr>
          <w:noProof/>
          <w:sz w:val="28"/>
          <w:szCs w:val="28"/>
        </w:rPr>
        <w:drawing>
          <wp:anchor distT="0" distB="0" distL="114300" distR="114300" simplePos="0" relativeHeight="251658298" behindDoc="0" locked="0" layoutInCell="1" allowOverlap="1" wp14:anchorId="56ECB72C" wp14:editId="545E3BF4">
            <wp:simplePos x="0" y="0"/>
            <wp:positionH relativeFrom="column">
              <wp:posOffset>0</wp:posOffset>
            </wp:positionH>
            <wp:positionV relativeFrom="paragraph">
              <wp:posOffset>-635</wp:posOffset>
            </wp:positionV>
            <wp:extent cx="338138" cy="338138"/>
            <wp:effectExtent l="0" t="0" r="5080" b="5080"/>
            <wp:wrapNone/>
            <wp:docPr id="7" name="Picture 3" descr="A blue circle with a black letter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072492" name="Picture 3" descr="A blue circle with a black letter in it&#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38138" cy="338138"/>
                    </a:xfrm>
                    <a:prstGeom prst="rect">
                      <a:avLst/>
                    </a:prstGeom>
                  </pic:spPr>
                </pic:pic>
              </a:graphicData>
            </a:graphic>
            <wp14:sizeRelH relativeFrom="page">
              <wp14:pctWidth>0</wp14:pctWidth>
            </wp14:sizeRelH>
            <wp14:sizeRelV relativeFrom="page">
              <wp14:pctHeight>0</wp14:pctHeight>
            </wp14:sizeRelV>
          </wp:anchor>
        </w:drawing>
      </w:r>
      <w:r w:rsidRPr="00B94D19">
        <w:rPr>
          <w:bCs/>
        </w:rPr>
        <w:t xml:space="preserve">You can also use IPC mechanisms such as shared memory, pipes, or message queues to communicate between the </w:t>
      </w:r>
      <w:r w:rsidR="00756FDC">
        <w:rPr>
          <w:bCs/>
        </w:rPr>
        <w:t>P</w:t>
      </w:r>
      <w:r w:rsidRPr="00B94D19">
        <w:rPr>
          <w:bCs/>
        </w:rPr>
        <w:t xml:space="preserve">ython script and the graphical application. Here a GPIO was chosen for its ease of implementation. </w:t>
      </w:r>
    </w:p>
    <w:p w14:paraId="7F2FB6CE" w14:textId="77777777" w:rsidR="00FA7ED6" w:rsidRDefault="00FA7ED6" w:rsidP="00FA7ED6">
      <w:pPr>
        <w:rPr>
          <w:b/>
          <w:bCs/>
        </w:rPr>
      </w:pPr>
    </w:p>
    <w:p w14:paraId="5BD846CB" w14:textId="77777777" w:rsidR="00FA7ED6" w:rsidRDefault="00FA7ED6" w:rsidP="00FA7ED6">
      <w:pPr>
        <w:rPr>
          <w:b/>
          <w:bCs/>
        </w:rPr>
      </w:pPr>
    </w:p>
    <w:p w14:paraId="0CD01407" w14:textId="6484F5D8" w:rsidR="005D257C" w:rsidRPr="00FA7ED6" w:rsidRDefault="005D257C" w:rsidP="00FA7ED6">
      <w:pPr>
        <w:rPr>
          <w:b/>
          <w:bCs/>
        </w:rPr>
      </w:pPr>
      <w:r w:rsidRPr="00FA7ED6">
        <w:rPr>
          <w:b/>
          <w:bCs/>
        </w:rPr>
        <w:t>Procedure:</w:t>
      </w:r>
      <w:bookmarkEnd w:id="51"/>
      <w:r w:rsidRPr="00FA7ED6">
        <w:rPr>
          <w:b/>
          <w:bCs/>
        </w:rPr>
        <w:t xml:space="preserve"> </w:t>
      </w:r>
    </w:p>
    <w:p w14:paraId="15AFAE79" w14:textId="35112975" w:rsidR="005D257C" w:rsidRDefault="005D257C" w:rsidP="00B94D19">
      <w:pPr>
        <w:pStyle w:val="ListParagraph"/>
      </w:pPr>
      <w:r w:rsidRPr="00295407">
        <w:rPr>
          <w:color w:val="FF0000"/>
        </w:rPr>
        <w:t>S</w:t>
      </w:r>
      <w:r>
        <w:rPr>
          <w:color w:val="FF0000"/>
        </w:rPr>
        <w:t>tep</w:t>
      </w:r>
      <w:r w:rsidRPr="00295407">
        <w:rPr>
          <w:color w:val="FF0000"/>
        </w:rPr>
        <w:t xml:space="preserve"> 1: </w:t>
      </w:r>
      <w:r w:rsidR="00B94D19" w:rsidRPr="00B94D19">
        <w:t>From the target console,</w:t>
      </w:r>
      <w:r w:rsidR="00B94D19">
        <w:rPr>
          <w:color w:val="FF0000"/>
        </w:rPr>
        <w:t xml:space="preserve"> </w:t>
      </w:r>
      <w:r w:rsidR="00B94D19">
        <w:t>r</w:t>
      </w:r>
      <w:r>
        <w:t xml:space="preserve">un </w:t>
      </w:r>
      <w:r w:rsidRPr="003D5C76">
        <w:t>the Face.py script</w:t>
      </w:r>
      <w:r w:rsidR="00B94D19">
        <w:t xml:space="preserve"> by typing “</w:t>
      </w:r>
      <w:r w:rsidR="00B94D19" w:rsidRPr="00B94D19">
        <w:rPr>
          <w:b/>
          <w:bCs/>
        </w:rPr>
        <w:t xml:space="preserve">python </w:t>
      </w:r>
      <w:r w:rsidRPr="00B94D19">
        <w:rPr>
          <w:b/>
          <w:bCs/>
        </w:rPr>
        <w:t>Face.py</w:t>
      </w:r>
      <w:r w:rsidR="00B94D19" w:rsidRPr="00B94D19">
        <w:rPr>
          <w:b/>
          <w:bCs/>
        </w:rPr>
        <w:t xml:space="preserve"> &amp;</w:t>
      </w:r>
      <w:r w:rsidR="00B94D19" w:rsidRPr="00B94D19">
        <w:t>”</w:t>
      </w:r>
      <w:r w:rsidRPr="00B94D19">
        <w:t>.</w:t>
      </w:r>
      <w:r>
        <w:rPr>
          <w:b/>
          <w:bCs/>
        </w:rPr>
        <w:t xml:space="preserve"> </w:t>
      </w:r>
      <w:r w:rsidR="5C605A28">
        <w:t>Y</w:t>
      </w:r>
      <w:r w:rsidR="71FAB390">
        <w:t>ou</w:t>
      </w:r>
      <w:r>
        <w:t xml:space="preserve"> must see the output in the console. If it detects more </w:t>
      </w:r>
      <w:r w:rsidR="71FAB390">
        <w:t>th</w:t>
      </w:r>
      <w:r w:rsidR="6DBAE0D2">
        <w:t>a</w:t>
      </w:r>
      <w:r w:rsidR="71FAB390">
        <w:t>n</w:t>
      </w:r>
      <w:r>
        <w:t xml:space="preserve"> one face it will print “</w:t>
      </w:r>
      <w:r w:rsidRPr="006A795C">
        <w:rPr>
          <w:b/>
          <w:bCs/>
        </w:rPr>
        <w:t xml:space="preserve">Not </w:t>
      </w:r>
      <w:r w:rsidR="0091066B">
        <w:rPr>
          <w:b/>
          <w:bCs/>
        </w:rPr>
        <w:t>S</w:t>
      </w:r>
      <w:r w:rsidRPr="006A795C">
        <w:rPr>
          <w:b/>
          <w:bCs/>
        </w:rPr>
        <w:t>ecured</w:t>
      </w:r>
      <w:r w:rsidR="71FAB390">
        <w:t>”</w:t>
      </w:r>
      <w:r w:rsidR="70CDB762">
        <w:t>,</w:t>
      </w:r>
      <w:r>
        <w:t xml:space="preserve"> else</w:t>
      </w:r>
      <w:r w:rsidR="00B94D19">
        <w:t xml:space="preserve">, </w:t>
      </w:r>
      <w:r>
        <w:t>“</w:t>
      </w:r>
      <w:r w:rsidR="0091066B">
        <w:rPr>
          <w:b/>
          <w:bCs/>
        </w:rPr>
        <w:t>S</w:t>
      </w:r>
      <w:r w:rsidRPr="006A795C">
        <w:rPr>
          <w:b/>
          <w:bCs/>
        </w:rPr>
        <w:t>ecured</w:t>
      </w:r>
      <w:r>
        <w:t>”</w:t>
      </w:r>
      <w:r w:rsidR="00B94D19">
        <w:t xml:space="preserve"> is printed</w:t>
      </w:r>
      <w:r>
        <w:t xml:space="preserve">. </w:t>
      </w:r>
    </w:p>
    <w:p w14:paraId="0FC50657" w14:textId="4D5179C2" w:rsidR="005D257C" w:rsidRPr="00841A22" w:rsidRDefault="00AA10E2" w:rsidP="00AA10E2">
      <w:pPr>
        <w:jc w:val="center"/>
      </w:pPr>
      <w:r>
        <w:rPr>
          <w:noProof/>
        </w:rPr>
        <w:lastRenderedPageBreak/>
        <w:drawing>
          <wp:inline distT="0" distB="0" distL="0" distR="0" wp14:anchorId="49B8DC98" wp14:editId="679350AF">
            <wp:extent cx="5229409" cy="2594345"/>
            <wp:effectExtent l="0" t="0" r="0" b="0"/>
            <wp:docPr id="2119431318"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431318" name="Picture 2" descr="A screenshot of a computer&#10;&#10;Description automatically generated"/>
                    <pic:cNvPicPr/>
                  </pic:nvPicPr>
                  <pic:blipFill rotWithShape="1">
                    <a:blip r:embed="rId71">
                      <a:extLst>
                        <a:ext uri="{28A0092B-C50C-407E-A947-70E740481C1C}">
                          <a14:useLocalDpi xmlns:a14="http://schemas.microsoft.com/office/drawing/2010/main" val="0"/>
                        </a:ext>
                      </a:extLst>
                    </a:blip>
                    <a:srcRect t="5730" r="35957" b="38705"/>
                    <a:stretch/>
                  </pic:blipFill>
                  <pic:spPr bwMode="auto">
                    <a:xfrm>
                      <a:off x="0" y="0"/>
                      <a:ext cx="5245194" cy="2602176"/>
                    </a:xfrm>
                    <a:prstGeom prst="rect">
                      <a:avLst/>
                    </a:prstGeom>
                    <a:ln>
                      <a:noFill/>
                    </a:ln>
                    <a:extLst>
                      <a:ext uri="{53640926-AAD7-44D8-BBD7-CCE9431645EC}">
                        <a14:shadowObscured xmlns:a14="http://schemas.microsoft.com/office/drawing/2010/main"/>
                      </a:ext>
                    </a:extLst>
                  </pic:spPr>
                </pic:pic>
              </a:graphicData>
            </a:graphic>
          </wp:inline>
        </w:drawing>
      </w:r>
    </w:p>
    <w:p w14:paraId="3396712D" w14:textId="77777777" w:rsidR="00464C0F" w:rsidRPr="00464C0F" w:rsidRDefault="00464C0F" w:rsidP="00464C0F">
      <w:pPr>
        <w:pStyle w:val="Heading8"/>
      </w:pPr>
    </w:p>
    <w:p w14:paraId="01F76FBF" w14:textId="255807E5" w:rsidR="005D257C" w:rsidRDefault="00D775E5" w:rsidP="004D2A02">
      <w:pPr>
        <w:ind w:left="960"/>
        <w:rPr>
          <w:rStyle w:val="HTMLCode"/>
          <w:rFonts w:ascii="Arial" w:eastAsiaTheme="minorEastAsia" w:hAnsi="Arial" w:cs="Arial"/>
          <w:bCs/>
          <w:sz w:val="22"/>
          <w:szCs w:val="22"/>
        </w:rPr>
      </w:pPr>
      <w:r w:rsidRPr="00295407">
        <w:rPr>
          <w:color w:val="FF0000"/>
        </w:rPr>
        <w:t>S</w:t>
      </w:r>
      <w:r>
        <w:rPr>
          <w:color w:val="FF0000"/>
        </w:rPr>
        <w:t>tep</w:t>
      </w:r>
      <w:r w:rsidRPr="00295407">
        <w:rPr>
          <w:color w:val="FF0000"/>
        </w:rPr>
        <w:t xml:space="preserve"> </w:t>
      </w:r>
      <w:r>
        <w:rPr>
          <w:color w:val="FF0000"/>
        </w:rPr>
        <w:t>2</w:t>
      </w:r>
      <w:r w:rsidRPr="00295407">
        <w:rPr>
          <w:color w:val="FF0000"/>
        </w:rPr>
        <w:t xml:space="preserve">: </w:t>
      </w:r>
      <w:r>
        <w:t xml:space="preserve">The required code to monitor the </w:t>
      </w:r>
      <w:r w:rsidR="00594739">
        <w:t>PD13</w:t>
      </w:r>
      <w:r>
        <w:t xml:space="preserve"> pin is already implemented in </w:t>
      </w:r>
      <w:r>
        <w:rPr>
          <w:rStyle w:val="HTMLCode"/>
          <w:rFonts w:ascii="Arial" w:eastAsiaTheme="minorEastAsia" w:hAnsi="Arial" w:cs="Arial"/>
          <w:bCs/>
          <w:sz w:val="22"/>
          <w:szCs w:val="22"/>
        </w:rPr>
        <w:t>lnx3_masters_egt.cpp file. The code required to display a warning pop-up window (as shown below) is also implemented:</w:t>
      </w:r>
    </w:p>
    <w:p w14:paraId="4CEC2A2F" w14:textId="1A369DB8" w:rsidR="004D2A02" w:rsidRDefault="00AE2828" w:rsidP="0006212A">
      <w:pPr>
        <w:ind w:left="960"/>
        <w:jc w:val="both"/>
      </w:pPr>
      <w:r>
        <w:rPr>
          <w:noProof/>
        </w:rPr>
        <w:drawing>
          <wp:anchor distT="0" distB="0" distL="114300" distR="114300" simplePos="0" relativeHeight="251658305" behindDoc="0" locked="0" layoutInCell="1" allowOverlap="1" wp14:anchorId="404A0EAF" wp14:editId="3C983176">
            <wp:simplePos x="1246909" y="736270"/>
            <wp:positionH relativeFrom="column">
              <wp:align>left</wp:align>
            </wp:positionH>
            <wp:positionV relativeFrom="paragraph">
              <wp:align>top</wp:align>
            </wp:positionV>
            <wp:extent cx="5443264" cy="3635645"/>
            <wp:effectExtent l="0" t="0" r="0" b="0"/>
            <wp:wrapSquare wrapText="bothSides"/>
            <wp:docPr id="1185948099" name="Picture 8" descr="A screen shot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948099" name="Picture 8" descr="A screen shot of a device&#10;&#10;Description automatically generated"/>
                    <pic:cNvPicPr/>
                  </pic:nvPicPr>
                  <pic:blipFill rotWithShape="1">
                    <a:blip r:embed="rId72" cstate="print">
                      <a:extLst>
                        <a:ext uri="{28A0092B-C50C-407E-A947-70E740481C1C}">
                          <a14:useLocalDpi xmlns:a14="http://schemas.microsoft.com/office/drawing/2010/main" val="0"/>
                        </a:ext>
                      </a:extLst>
                    </a:blip>
                    <a:srcRect l="9009" t="14843" r="7128" b="10501"/>
                    <a:stretch/>
                  </pic:blipFill>
                  <pic:spPr bwMode="auto">
                    <a:xfrm>
                      <a:off x="0" y="0"/>
                      <a:ext cx="5443264" cy="3635645"/>
                    </a:xfrm>
                    <a:prstGeom prst="rect">
                      <a:avLst/>
                    </a:prstGeom>
                    <a:ln>
                      <a:noFill/>
                    </a:ln>
                    <a:extLst>
                      <a:ext uri="{53640926-AAD7-44D8-BBD7-CCE9431645EC}">
                        <a14:shadowObscured xmlns:a14="http://schemas.microsoft.com/office/drawing/2010/main"/>
                      </a:ext>
                    </a:extLst>
                  </pic:spPr>
                </pic:pic>
              </a:graphicData>
            </a:graphic>
          </wp:anchor>
        </w:drawing>
      </w:r>
    </w:p>
    <w:p w14:paraId="7F1F14FB" w14:textId="77777777" w:rsidR="001D1456" w:rsidRDefault="001D1456" w:rsidP="0006212A">
      <w:pPr>
        <w:ind w:left="960"/>
        <w:jc w:val="both"/>
      </w:pPr>
    </w:p>
    <w:p w14:paraId="625F17EA" w14:textId="2CA3CF3D" w:rsidR="00DA4ED1" w:rsidRDefault="00D775E5" w:rsidP="00DA4ED1">
      <w:pPr>
        <w:ind w:left="720"/>
      </w:pPr>
      <w:r>
        <w:t xml:space="preserve">When a single face </w:t>
      </w:r>
      <w:r w:rsidR="00BB48E2">
        <w:t>is detected</w:t>
      </w:r>
      <w:r>
        <w:t xml:space="preserve"> or no face is detected, the user will have access to the complete GUI. When the number of faces detected is more than one, the Intruder Alert popup will be</w:t>
      </w:r>
      <w:r w:rsidR="00340987">
        <w:t xml:space="preserve"> </w:t>
      </w:r>
      <w:r>
        <w:t xml:space="preserve">displayed on the screen, restricting the user. Press the </w:t>
      </w:r>
      <w:r w:rsidRPr="00E7754C">
        <w:rPr>
          <w:b/>
          <w:bCs/>
        </w:rPr>
        <w:t>try again</w:t>
      </w:r>
      <w:r>
        <w:t xml:space="preserve"> button to come back to the </w:t>
      </w:r>
      <w:r>
        <w:lastRenderedPageBreak/>
        <w:t>home screen</w:t>
      </w:r>
      <w:r w:rsidR="00DA4ED1">
        <w:t>. (Note that the user can get back to home screen only if the Face detection application does not detect more than a single face.)</w:t>
      </w:r>
    </w:p>
    <w:p w14:paraId="3507D333" w14:textId="4F4FDE2B" w:rsidR="00A80A9B" w:rsidRDefault="00BA6AB4" w:rsidP="00A80A9B">
      <w:pPr>
        <w:pStyle w:val="info"/>
      </w:pPr>
      <w:r>
        <w:rPr>
          <w:noProof/>
          <w:sz w:val="28"/>
          <w:szCs w:val="28"/>
        </w:rPr>
        <w:drawing>
          <wp:anchor distT="0" distB="0" distL="114300" distR="114300" simplePos="0" relativeHeight="251658301" behindDoc="0" locked="0" layoutInCell="1" allowOverlap="1" wp14:anchorId="460AFBCD" wp14:editId="3C6E1849">
            <wp:simplePos x="0" y="0"/>
            <wp:positionH relativeFrom="column">
              <wp:posOffset>173355</wp:posOffset>
            </wp:positionH>
            <wp:positionV relativeFrom="paragraph">
              <wp:posOffset>30953</wp:posOffset>
            </wp:positionV>
            <wp:extent cx="337820" cy="337820"/>
            <wp:effectExtent l="0" t="0" r="0" b="0"/>
            <wp:wrapNone/>
            <wp:docPr id="1460440415" name="Picture 3" descr="A blue circle with a black letter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072492" name="Picture 3" descr="A blue circle with a black letter in it&#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37820" cy="337820"/>
                    </a:xfrm>
                    <a:prstGeom prst="rect">
                      <a:avLst/>
                    </a:prstGeom>
                  </pic:spPr>
                </pic:pic>
              </a:graphicData>
            </a:graphic>
            <wp14:sizeRelH relativeFrom="page">
              <wp14:pctWidth>0</wp14:pctWidth>
            </wp14:sizeRelH>
            <wp14:sizeRelV relativeFrom="page">
              <wp14:pctHeight>0</wp14:pctHeight>
            </wp14:sizeRelV>
          </wp:anchor>
        </w:drawing>
      </w:r>
      <w:r w:rsidR="00A80A9B">
        <w:t xml:space="preserve">To stop Face.py use </w:t>
      </w:r>
      <w:r w:rsidR="005F0724">
        <w:t>kill -9</w:t>
      </w:r>
      <w:r w:rsidR="008E18CD">
        <w:t xml:space="preserve"> &lt;PID&gt; command. You can find the PID value using </w:t>
      </w:r>
      <w:proofErr w:type="spellStart"/>
      <w:r w:rsidR="00CC4B2E">
        <w:t>ps</w:t>
      </w:r>
      <w:proofErr w:type="spellEnd"/>
      <w:r w:rsidR="00CC4B2E">
        <w:t xml:space="preserve"> -a and find the </w:t>
      </w:r>
      <w:r w:rsidR="006E4097">
        <w:t>PID for F</w:t>
      </w:r>
      <w:r w:rsidR="00A4407E">
        <w:t>ace.py</w:t>
      </w:r>
      <w:r>
        <w:t>.</w:t>
      </w:r>
    </w:p>
    <w:p w14:paraId="7E1DED9D" w14:textId="2D1B3538" w:rsidR="002667C4" w:rsidRDefault="002667C4" w:rsidP="002667C4">
      <w:pPr>
        <w:pStyle w:val="Heading8"/>
      </w:pPr>
    </w:p>
    <w:p w14:paraId="15C01B83" w14:textId="112414C0" w:rsidR="000C6D6F" w:rsidRDefault="00BA6AB4" w:rsidP="000C6D6F">
      <w:pPr>
        <w:pStyle w:val="info"/>
      </w:pPr>
      <w:r>
        <w:rPr>
          <w:noProof/>
          <w:sz w:val="28"/>
          <w:szCs w:val="28"/>
        </w:rPr>
        <w:drawing>
          <wp:anchor distT="0" distB="0" distL="114300" distR="114300" simplePos="0" relativeHeight="251658289" behindDoc="0" locked="0" layoutInCell="1" allowOverlap="1" wp14:anchorId="507BC8B5" wp14:editId="200762F6">
            <wp:simplePos x="0" y="0"/>
            <wp:positionH relativeFrom="column">
              <wp:posOffset>182880</wp:posOffset>
            </wp:positionH>
            <wp:positionV relativeFrom="paragraph">
              <wp:posOffset>152873</wp:posOffset>
            </wp:positionV>
            <wp:extent cx="337820" cy="337820"/>
            <wp:effectExtent l="0" t="0" r="0" b="0"/>
            <wp:wrapNone/>
            <wp:docPr id="1863360220" name="Picture 3" descr="A blue circle with a black letter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072492" name="Picture 3" descr="A blue circle with a black letter in it&#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37820" cy="337820"/>
                    </a:xfrm>
                    <a:prstGeom prst="rect">
                      <a:avLst/>
                    </a:prstGeom>
                  </pic:spPr>
                </pic:pic>
              </a:graphicData>
            </a:graphic>
            <wp14:sizeRelH relativeFrom="page">
              <wp14:pctWidth>0</wp14:pctWidth>
            </wp14:sizeRelH>
            <wp14:sizeRelV relativeFrom="page">
              <wp14:pctHeight>0</wp14:pctHeight>
            </wp14:sizeRelV>
          </wp:anchor>
        </w:drawing>
      </w:r>
      <w:r w:rsidR="00D775E5" w:rsidRPr="00D775E5">
        <w:t xml:space="preserve">Appendix </w:t>
      </w:r>
      <w:r w:rsidR="006327A7">
        <w:t>E</w:t>
      </w:r>
      <w:r w:rsidR="00D775E5" w:rsidRPr="00D775E5">
        <w:t xml:space="preserve"> provides an explanation on how the popup is shown based on GPIO status.</w:t>
      </w:r>
      <w:r w:rsidR="00D775E5">
        <w:t xml:space="preserve"> The </w:t>
      </w:r>
      <w:r w:rsidR="00766FBD">
        <w:t>Code snippet</w:t>
      </w:r>
      <w:r w:rsidR="00D775E5">
        <w:t xml:space="preserve"> in </w:t>
      </w:r>
      <w:r w:rsidR="00D775E5">
        <w:rPr>
          <w:rStyle w:val="HTMLCode"/>
          <w:rFonts w:ascii="Arial" w:eastAsiaTheme="minorEastAsia" w:hAnsi="Arial" w:cs="Arial"/>
          <w:bCs/>
          <w:sz w:val="22"/>
          <w:szCs w:val="22"/>
        </w:rPr>
        <w:t>lnx3_masters_egt.cpp</w:t>
      </w:r>
      <w:r w:rsidR="00766FBD">
        <w:t xml:space="preserve"> </w:t>
      </w:r>
      <w:r w:rsidR="002B1E01">
        <w:t>for GPIO status monitoring is provided in Appendix F</w:t>
      </w:r>
      <w:r w:rsidR="00DA4ED1">
        <w:t>.</w:t>
      </w:r>
    </w:p>
    <w:p w14:paraId="61DF11E9" w14:textId="7031BEFA" w:rsidR="002B1E01" w:rsidRDefault="002B1E01" w:rsidP="002B1E01">
      <w:pPr>
        <w:pStyle w:val="Heading8"/>
      </w:pPr>
    </w:p>
    <w:p w14:paraId="0F7521A1" w14:textId="5ED5140F" w:rsidR="00DA4ED1" w:rsidRPr="00DA4ED1" w:rsidRDefault="00BA6AB4" w:rsidP="00DA4ED1">
      <w:pPr>
        <w:pStyle w:val="info"/>
      </w:pPr>
      <w:r>
        <w:rPr>
          <w:noProof/>
          <w:sz w:val="28"/>
          <w:szCs w:val="28"/>
        </w:rPr>
        <w:drawing>
          <wp:anchor distT="0" distB="0" distL="114300" distR="114300" simplePos="0" relativeHeight="251658300" behindDoc="0" locked="0" layoutInCell="1" allowOverlap="1" wp14:anchorId="15E9C6CD" wp14:editId="2AD1B8E8">
            <wp:simplePos x="0" y="0"/>
            <wp:positionH relativeFrom="column">
              <wp:posOffset>196850</wp:posOffset>
            </wp:positionH>
            <wp:positionV relativeFrom="paragraph">
              <wp:posOffset>160493</wp:posOffset>
            </wp:positionV>
            <wp:extent cx="337820" cy="337820"/>
            <wp:effectExtent l="0" t="0" r="0" b="0"/>
            <wp:wrapNone/>
            <wp:docPr id="11" name="Picture 3" descr="A blue circle with a black letter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072492" name="Picture 3" descr="A blue circle with a black letter in it&#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37820" cy="337820"/>
                    </a:xfrm>
                    <a:prstGeom prst="rect">
                      <a:avLst/>
                    </a:prstGeom>
                  </pic:spPr>
                </pic:pic>
              </a:graphicData>
            </a:graphic>
            <wp14:sizeRelH relativeFrom="page">
              <wp14:pctWidth>0</wp14:pctWidth>
            </wp14:sizeRelH>
            <wp14:sizeRelV relativeFrom="page">
              <wp14:pctHeight>0</wp14:pctHeight>
            </wp14:sizeRelV>
          </wp:anchor>
        </w:drawing>
      </w:r>
      <w:r w:rsidR="00DA4ED1">
        <w:t xml:space="preserve">You can enhance this application by converting the face.py Python script and the EGT application into system services using </w:t>
      </w:r>
      <w:proofErr w:type="spellStart"/>
      <w:r w:rsidR="00DA4ED1" w:rsidRPr="00DA4ED1">
        <w:rPr>
          <w:b/>
          <w:bCs/>
        </w:rPr>
        <w:t>systemd</w:t>
      </w:r>
      <w:proofErr w:type="spellEnd"/>
      <w:r w:rsidR="00DA4ED1">
        <w:t xml:space="preserve">. The procedure to implement this is provided in Appendix </w:t>
      </w:r>
      <w:r w:rsidR="008C5C9F">
        <w:t>F</w:t>
      </w:r>
      <w:r w:rsidR="00DA4ED1">
        <w:t>.</w:t>
      </w:r>
    </w:p>
    <w:p w14:paraId="24EE6EDE" w14:textId="62999B47" w:rsidR="00186FA8" w:rsidRPr="00DA340D" w:rsidRDefault="00090917" w:rsidP="00186FA8">
      <w:pPr>
        <w:pStyle w:val="Heading2"/>
      </w:pPr>
      <w:bookmarkStart w:id="52" w:name="_Toc170229545"/>
      <w:r>
        <w:t>Conclusion</w:t>
      </w:r>
      <w:bookmarkEnd w:id="52"/>
    </w:p>
    <w:p w14:paraId="6A200AD2" w14:textId="2429213D" w:rsidR="00186FA8" w:rsidRDefault="00186FA8" w:rsidP="00186FA8">
      <w:pPr>
        <w:widowControl w:val="0"/>
        <w:tabs>
          <w:tab w:val="left" w:pos="3600"/>
        </w:tabs>
        <w:autoSpaceDE w:val="0"/>
        <w:autoSpaceDN w:val="0"/>
        <w:adjustRightInd w:val="0"/>
        <w:spacing w:after="120" w:line="240" w:lineRule="auto"/>
      </w:pPr>
      <w:r>
        <w:t xml:space="preserve">Through </w:t>
      </w:r>
      <w:r w:rsidRPr="001F26CD">
        <w:t xml:space="preserve">this lab, you have learned how to </w:t>
      </w:r>
      <w:r w:rsidR="00C74F85">
        <w:t>run</w:t>
      </w:r>
      <w:r w:rsidRPr="001F26CD">
        <w:t xml:space="preserve"> a face detection application using TensorFlow Lite on the </w:t>
      </w:r>
      <w:r w:rsidR="00540C1C">
        <w:t>AT</w:t>
      </w:r>
      <w:r w:rsidRPr="001F26CD">
        <w:t>SAMA5D27</w:t>
      </w:r>
      <w:r w:rsidR="00540C1C">
        <w:t>-WL</w:t>
      </w:r>
      <w:r w:rsidRPr="001F26CD">
        <w:t>SOM1</w:t>
      </w:r>
      <w:r w:rsidR="002C4123">
        <w:t xml:space="preserve"> </w:t>
      </w:r>
      <w:r w:rsidRPr="001F26CD">
        <w:t>EK board.</w:t>
      </w:r>
    </w:p>
    <w:p w14:paraId="5A890D4C" w14:textId="77777777" w:rsidR="00186FA8" w:rsidRPr="00DA4ED1" w:rsidRDefault="00186FA8" w:rsidP="00186FA8">
      <w:pPr>
        <w:widowControl w:val="0"/>
        <w:tabs>
          <w:tab w:val="left" w:pos="3600"/>
        </w:tabs>
        <w:autoSpaceDE w:val="0"/>
        <w:autoSpaceDN w:val="0"/>
        <w:adjustRightInd w:val="0"/>
        <w:spacing w:after="120" w:line="240" w:lineRule="auto"/>
        <w:rPr>
          <w:b/>
          <w:bCs/>
        </w:rPr>
      </w:pPr>
      <w:r w:rsidRPr="00DA4ED1">
        <w:rPr>
          <w:b/>
          <w:bCs/>
        </w:rPr>
        <w:t>Next Steps:</w:t>
      </w:r>
    </w:p>
    <w:p w14:paraId="56D000B6" w14:textId="77777777" w:rsidR="00186FA8" w:rsidRDefault="00186FA8" w:rsidP="00186FA8">
      <w:pPr>
        <w:widowControl w:val="0"/>
        <w:tabs>
          <w:tab w:val="left" w:pos="3600"/>
        </w:tabs>
        <w:autoSpaceDE w:val="0"/>
        <w:autoSpaceDN w:val="0"/>
        <w:adjustRightInd w:val="0"/>
        <w:spacing w:after="120" w:line="240" w:lineRule="auto"/>
      </w:pPr>
      <w:r>
        <w:t>Explore More Models: Try using different TensorFlow Lite models and observe how they perform on the SAMA5D27 board.</w:t>
      </w:r>
    </w:p>
    <w:p w14:paraId="5D943ACE" w14:textId="5AF7B40A" w:rsidR="00DA4ED1" w:rsidRDefault="00186FA8" w:rsidP="00203C9A">
      <w:pPr>
        <w:widowControl w:val="0"/>
        <w:tabs>
          <w:tab w:val="left" w:pos="3600"/>
        </w:tabs>
        <w:autoSpaceDE w:val="0"/>
        <w:autoSpaceDN w:val="0"/>
        <w:adjustRightInd w:val="0"/>
        <w:spacing w:after="120" w:line="240" w:lineRule="auto"/>
      </w:pPr>
      <w:r>
        <w:t xml:space="preserve">With this newfound skill and knowledge, you are now equipped to develop more complex and efficient machine learning applications on embedded systems. Note that the Model can be optimized to </w:t>
      </w:r>
      <w:r w:rsidR="002C3F84">
        <w:t>the target architecture.</w:t>
      </w:r>
    </w:p>
    <w:p w14:paraId="7717D3B6" w14:textId="52C40091" w:rsidR="005C319F" w:rsidRPr="005C319F" w:rsidRDefault="0006033C" w:rsidP="005C319F">
      <w:pPr>
        <w:pStyle w:val="Heading1"/>
        <w:spacing w:after="240"/>
      </w:pPr>
      <w:bookmarkStart w:id="53" w:name="_Toc170229546"/>
      <w:r w:rsidRPr="00D854CE">
        <w:rPr>
          <w:noProof/>
        </w:rPr>
        <w:drawing>
          <wp:anchor distT="0" distB="0" distL="114300" distR="114300" simplePos="0" relativeHeight="251658251" behindDoc="0" locked="0" layoutInCell="1" allowOverlap="1" wp14:anchorId="75169EF1" wp14:editId="48054C68">
            <wp:simplePos x="0" y="0"/>
            <wp:positionH relativeFrom="column">
              <wp:posOffset>912495</wp:posOffset>
            </wp:positionH>
            <wp:positionV relativeFrom="paragraph">
              <wp:posOffset>-8435340</wp:posOffset>
            </wp:positionV>
            <wp:extent cx="409773" cy="457200"/>
            <wp:effectExtent l="0" t="0" r="9525" b="0"/>
            <wp:wrapNone/>
            <wp:docPr id="639933930" name="Picture 639933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409773" cy="457200"/>
                    </a:xfrm>
                    <a:prstGeom prst="rect">
                      <a:avLst/>
                    </a:prstGeom>
                  </pic:spPr>
                </pic:pic>
              </a:graphicData>
            </a:graphic>
            <wp14:sizeRelH relativeFrom="page">
              <wp14:pctWidth>0</wp14:pctWidth>
            </wp14:sizeRelH>
            <wp14:sizeRelV relativeFrom="page">
              <wp14:pctHeight>0</wp14:pctHeight>
            </wp14:sizeRelV>
          </wp:anchor>
        </w:drawing>
      </w:r>
      <w:bookmarkStart w:id="54" w:name="_Toc168603640"/>
      <w:r w:rsidR="005C319F" w:rsidRPr="005C319F">
        <w:t xml:space="preserve">Appendix A – Procedure for building the image for </w:t>
      </w:r>
      <w:r w:rsidR="001E4269" w:rsidRPr="001E4269">
        <w:t>ATSAMA5D27-WLSOM1</w:t>
      </w:r>
      <w:r w:rsidR="005C319F" w:rsidRPr="005C319F">
        <w:t xml:space="preserve"> EK using </w:t>
      </w:r>
      <w:proofErr w:type="spellStart"/>
      <w:r w:rsidR="005C319F" w:rsidRPr="005C319F">
        <w:t>Buildroot</w:t>
      </w:r>
      <w:bookmarkEnd w:id="53"/>
      <w:bookmarkEnd w:id="54"/>
      <w:proofErr w:type="spellEnd"/>
    </w:p>
    <w:p w14:paraId="6821D9D6" w14:textId="77777777" w:rsidR="005C319F" w:rsidRPr="005C319F" w:rsidRDefault="005C319F" w:rsidP="005C319F">
      <w:pPr>
        <w:keepNext/>
        <w:keepLines/>
        <w:spacing w:before="160" w:after="120"/>
        <w:outlineLvl w:val="3"/>
        <w:rPr>
          <w:b/>
          <w:iCs/>
          <w:sz w:val="24"/>
        </w:rPr>
      </w:pPr>
      <w:r w:rsidRPr="005C319F">
        <w:rPr>
          <w:b/>
          <w:iCs/>
          <w:color w:val="FF0000"/>
          <w:sz w:val="24"/>
        </w:rPr>
        <w:t xml:space="preserve">Step 1: </w:t>
      </w:r>
      <w:r w:rsidRPr="005C319F">
        <w:rPr>
          <w:b/>
          <w:iCs/>
          <w:sz w:val="24"/>
        </w:rPr>
        <w:t xml:space="preserve">Install </w:t>
      </w:r>
      <w:proofErr w:type="spellStart"/>
      <w:r w:rsidRPr="005C319F">
        <w:rPr>
          <w:b/>
          <w:iCs/>
          <w:sz w:val="24"/>
        </w:rPr>
        <w:t>Buildroot</w:t>
      </w:r>
      <w:proofErr w:type="spellEnd"/>
      <w:r w:rsidRPr="005C319F">
        <w:rPr>
          <w:b/>
          <w:iCs/>
          <w:sz w:val="24"/>
        </w:rPr>
        <w:t>.</w:t>
      </w:r>
    </w:p>
    <w:p w14:paraId="75AED628" w14:textId="77777777" w:rsidR="005C319F" w:rsidRPr="005C319F" w:rsidRDefault="005C319F" w:rsidP="005C319F">
      <w:pPr>
        <w:keepNext/>
        <w:keepLines/>
        <w:spacing w:before="160" w:after="120"/>
        <w:ind w:left="720"/>
        <w:outlineLvl w:val="3"/>
        <w:rPr>
          <w:b/>
          <w:iCs/>
          <w:sz w:val="24"/>
        </w:rPr>
      </w:pPr>
      <w:r w:rsidRPr="005C319F">
        <w:rPr>
          <w:bCs/>
          <w:iCs/>
          <w:sz w:val="24"/>
        </w:rPr>
        <w:t xml:space="preserve">Download </w:t>
      </w:r>
      <w:proofErr w:type="spellStart"/>
      <w:r w:rsidRPr="005C319F">
        <w:rPr>
          <w:bCs/>
          <w:iCs/>
          <w:sz w:val="24"/>
        </w:rPr>
        <w:t>Buildroot</w:t>
      </w:r>
      <w:proofErr w:type="spellEnd"/>
      <w:r w:rsidRPr="005C319F">
        <w:rPr>
          <w:bCs/>
          <w:iCs/>
          <w:sz w:val="24"/>
        </w:rPr>
        <w:t xml:space="preserve"> and the Microchip </w:t>
      </w:r>
      <w:proofErr w:type="spellStart"/>
      <w:r w:rsidRPr="005C319F">
        <w:rPr>
          <w:bCs/>
          <w:iCs/>
          <w:sz w:val="24"/>
        </w:rPr>
        <w:t>Buildroot</w:t>
      </w:r>
      <w:proofErr w:type="spellEnd"/>
      <w:r w:rsidRPr="005C319F">
        <w:rPr>
          <w:bCs/>
          <w:iCs/>
          <w:sz w:val="24"/>
        </w:rPr>
        <w:t xml:space="preserve"> External Tree</w:t>
      </w:r>
      <w:r w:rsidRPr="005C319F">
        <w:rPr>
          <w:b/>
          <w:iCs/>
          <w:sz w:val="24"/>
        </w:rPr>
        <w:t>.</w:t>
      </w:r>
      <w:r w:rsidRPr="005C319F">
        <w:rPr>
          <w:b/>
          <w:iCs/>
          <w:sz w:val="24"/>
        </w:rPr>
        <w:tab/>
      </w:r>
    </w:p>
    <w:p w14:paraId="4F5AC08E" w14:textId="77777777" w:rsidR="005C319F" w:rsidRPr="005C319F" w:rsidRDefault="005C319F" w:rsidP="005C319F">
      <w:r w:rsidRPr="005C319F">
        <w:t xml:space="preserve">$ git clone </w:t>
      </w:r>
      <w:hyperlink r:id="rId74" w:history="1">
        <w:r w:rsidRPr="005C319F">
          <w:rPr>
            <w:color w:val="0000FF" w:themeColor="hyperlink"/>
            <w:u w:val="single"/>
          </w:rPr>
          <w:t>https://github.com/linux4microchip/buildroot-mchp.git</w:t>
        </w:r>
      </w:hyperlink>
    </w:p>
    <w:p w14:paraId="6799E385" w14:textId="77777777" w:rsidR="005C319F" w:rsidRPr="005C319F" w:rsidRDefault="005C319F" w:rsidP="005C319F">
      <w:r w:rsidRPr="005C319F">
        <w:t xml:space="preserve">$ git clone </w:t>
      </w:r>
      <w:hyperlink r:id="rId75" w:history="1">
        <w:r w:rsidRPr="005C319F">
          <w:rPr>
            <w:color w:val="0000FF" w:themeColor="hyperlink"/>
            <w:u w:val="single"/>
          </w:rPr>
          <w:t>https://github.com/linux4microchip/buildroot-external-microchip.git</w:t>
        </w:r>
      </w:hyperlink>
    </w:p>
    <w:p w14:paraId="15BA60A7" w14:textId="77777777" w:rsidR="005C319F" w:rsidRPr="005C319F" w:rsidRDefault="005C319F" w:rsidP="005C319F">
      <w:pPr>
        <w:keepNext/>
        <w:keepLines/>
        <w:pBdr>
          <w:top w:val="single" w:sz="18" w:space="1" w:color="6F91B2"/>
          <w:left w:val="single" w:sz="18" w:space="4" w:color="6F91B2"/>
          <w:bottom w:val="single" w:sz="18" w:space="1" w:color="6F91B2"/>
          <w:right w:val="single" w:sz="18" w:space="4" w:color="6F91B2"/>
        </w:pBdr>
        <w:spacing w:before="40" w:after="0"/>
        <w:ind w:left="720" w:firstLine="720"/>
        <w:outlineLvl w:val="7"/>
        <w:rPr>
          <w:rFonts w:asciiTheme="minorHAnsi" w:eastAsiaTheme="majorEastAsia" w:hAnsiTheme="minorHAnsi" w:cstheme="majorBidi"/>
          <w:color w:val="262626" w:themeColor="text1" w:themeTint="D9"/>
          <w:szCs w:val="21"/>
        </w:rPr>
      </w:pPr>
      <w:r w:rsidRPr="005C319F">
        <w:rPr>
          <w:rFonts w:asciiTheme="minorHAnsi" w:eastAsiaTheme="majorEastAsia" w:hAnsiTheme="minorHAnsi" w:cstheme="majorBidi"/>
          <w:b/>
          <w:bCs/>
          <w:noProof/>
          <w:color w:val="262626" w:themeColor="text1" w:themeTint="D9"/>
          <w:szCs w:val="21"/>
        </w:rPr>
        <w:drawing>
          <wp:anchor distT="0" distB="0" distL="114300" distR="114300" simplePos="0" relativeHeight="251658254" behindDoc="0" locked="0" layoutInCell="1" allowOverlap="1" wp14:anchorId="62DE8A90" wp14:editId="0E51204E">
            <wp:simplePos x="0" y="0"/>
            <wp:positionH relativeFrom="margin">
              <wp:posOffset>-136427</wp:posOffset>
            </wp:positionH>
            <wp:positionV relativeFrom="paragraph">
              <wp:posOffset>41516</wp:posOffset>
            </wp:positionV>
            <wp:extent cx="322730" cy="347909"/>
            <wp:effectExtent l="0" t="0" r="0" b="0"/>
            <wp:wrapNone/>
            <wp:docPr id="32939793" name="Picture 3" descr="A blue circle with a black letter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072492" name="Picture 3" descr="A blue circle with a black letter in it&#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23580" cy="348825"/>
                    </a:xfrm>
                    <a:prstGeom prst="rect">
                      <a:avLst/>
                    </a:prstGeom>
                  </pic:spPr>
                </pic:pic>
              </a:graphicData>
            </a:graphic>
            <wp14:sizeRelH relativeFrom="page">
              <wp14:pctWidth>0</wp14:pctWidth>
            </wp14:sizeRelH>
            <wp14:sizeRelV relativeFrom="page">
              <wp14:pctHeight>0</wp14:pctHeight>
            </wp14:sizeRelV>
          </wp:anchor>
        </w:drawing>
      </w:r>
      <w:r w:rsidRPr="005C319F">
        <w:rPr>
          <w:rFonts w:asciiTheme="minorHAnsi" w:eastAsiaTheme="majorEastAsia" w:hAnsiTheme="minorHAnsi" w:cstheme="majorBidi"/>
          <w:color w:val="262626" w:themeColor="text1" w:themeTint="D9"/>
          <w:szCs w:val="21"/>
        </w:rPr>
        <w:t xml:space="preserve">Ensure that you download the latest version of </w:t>
      </w:r>
      <w:proofErr w:type="spellStart"/>
      <w:r w:rsidRPr="005C319F">
        <w:rPr>
          <w:rFonts w:asciiTheme="minorHAnsi" w:eastAsiaTheme="majorEastAsia" w:hAnsiTheme="minorHAnsi" w:cstheme="majorBidi"/>
          <w:color w:val="262626" w:themeColor="text1" w:themeTint="D9"/>
          <w:szCs w:val="21"/>
        </w:rPr>
        <w:t>buildroot</w:t>
      </w:r>
      <w:proofErr w:type="spellEnd"/>
      <w:r w:rsidRPr="005C319F">
        <w:rPr>
          <w:rFonts w:asciiTheme="minorHAnsi" w:eastAsiaTheme="majorEastAsia" w:hAnsiTheme="minorHAnsi" w:cstheme="majorBidi"/>
          <w:color w:val="262626" w:themeColor="text1" w:themeTint="D9"/>
          <w:szCs w:val="21"/>
        </w:rPr>
        <w:t xml:space="preserve"> and </w:t>
      </w:r>
      <w:proofErr w:type="spellStart"/>
      <w:r w:rsidRPr="005C319F">
        <w:rPr>
          <w:rFonts w:asciiTheme="minorHAnsi" w:eastAsiaTheme="majorEastAsia" w:hAnsiTheme="minorHAnsi" w:cstheme="majorBidi"/>
          <w:color w:val="262626" w:themeColor="text1" w:themeTint="D9"/>
          <w:szCs w:val="21"/>
        </w:rPr>
        <w:t>buildroot</w:t>
      </w:r>
      <w:proofErr w:type="spellEnd"/>
      <w:r w:rsidRPr="005C319F">
        <w:rPr>
          <w:rFonts w:asciiTheme="minorHAnsi" w:eastAsiaTheme="majorEastAsia" w:hAnsiTheme="minorHAnsi" w:cstheme="majorBidi"/>
          <w:color w:val="262626" w:themeColor="text1" w:themeTint="D9"/>
          <w:szCs w:val="21"/>
        </w:rPr>
        <w:t xml:space="preserve">-external-microchip. For more information  </w:t>
      </w:r>
      <w:hyperlink r:id="rId76" w:history="1">
        <w:r w:rsidRPr="005C319F">
          <w:rPr>
            <w:rFonts w:asciiTheme="minorHAnsi" w:eastAsiaTheme="majorEastAsia" w:hAnsiTheme="minorHAnsi" w:cstheme="majorBidi"/>
            <w:color w:val="0000FF" w:themeColor="hyperlink"/>
            <w:szCs w:val="21"/>
            <w:u w:val="single"/>
          </w:rPr>
          <w:t>Buildroot_Linux4sam</w:t>
        </w:r>
      </w:hyperlink>
    </w:p>
    <w:p w14:paraId="2A1A9965" w14:textId="77777777" w:rsidR="005C319F" w:rsidRPr="005C319F" w:rsidRDefault="005C319F" w:rsidP="005C319F"/>
    <w:p w14:paraId="597B9068" w14:textId="77777777" w:rsidR="005C319F" w:rsidRPr="005C319F" w:rsidRDefault="005C319F" w:rsidP="005C319F">
      <w:r w:rsidRPr="005C319F">
        <w:t xml:space="preserve">$ cd </w:t>
      </w:r>
      <w:proofErr w:type="spellStart"/>
      <w:r w:rsidRPr="005C319F">
        <w:t>buildroot</w:t>
      </w:r>
      <w:proofErr w:type="spellEnd"/>
      <w:r w:rsidRPr="005C319F">
        <w:t>-external-microchip/</w:t>
      </w:r>
    </w:p>
    <w:p w14:paraId="745FC204" w14:textId="77777777" w:rsidR="005C319F" w:rsidRPr="005C319F" w:rsidRDefault="005C319F" w:rsidP="005C319F">
      <w:r w:rsidRPr="005C319F">
        <w:t>$ git checkout linux4microchip-2024.04 -b buildroot-external-microchip-linux4microchip-2024.04</w:t>
      </w:r>
    </w:p>
    <w:p w14:paraId="18A3044C" w14:textId="77777777" w:rsidR="005C319F" w:rsidRPr="005C319F" w:rsidRDefault="005C319F" w:rsidP="005C319F"/>
    <w:p w14:paraId="40E8A05D" w14:textId="77777777" w:rsidR="005C319F" w:rsidRPr="005C319F" w:rsidRDefault="005C319F" w:rsidP="005C319F">
      <w:r w:rsidRPr="005C319F">
        <w:t>$ cd</w:t>
      </w:r>
      <w:proofErr w:type="gramStart"/>
      <w:r w:rsidRPr="005C319F">
        <w:t xml:space="preserve"> ..</w:t>
      </w:r>
      <w:proofErr w:type="gramEnd"/>
      <w:r w:rsidRPr="005C319F">
        <w:t>/</w:t>
      </w:r>
      <w:proofErr w:type="spellStart"/>
      <w:r w:rsidRPr="005C319F">
        <w:t>buildroot-mchp</w:t>
      </w:r>
      <w:proofErr w:type="spellEnd"/>
      <w:r w:rsidRPr="005C319F">
        <w:t>/</w:t>
      </w:r>
    </w:p>
    <w:p w14:paraId="375CF7F0" w14:textId="77777777" w:rsidR="005C319F" w:rsidRPr="005C319F" w:rsidRDefault="005C319F" w:rsidP="005C319F">
      <w:r w:rsidRPr="005C319F">
        <w:t>$ git checkout linux4microchip-2024.04 -b buildroot-at91-linux4microchip-2024.04</w:t>
      </w:r>
    </w:p>
    <w:p w14:paraId="04A07819" w14:textId="77777777" w:rsidR="005C319F" w:rsidRPr="005C319F" w:rsidRDefault="005C319F" w:rsidP="005C319F">
      <w:pPr>
        <w:keepNext/>
        <w:keepLines/>
        <w:spacing w:before="160" w:after="120"/>
        <w:outlineLvl w:val="3"/>
        <w:rPr>
          <w:b/>
          <w:iCs/>
          <w:sz w:val="24"/>
        </w:rPr>
      </w:pPr>
      <w:r w:rsidRPr="005C319F">
        <w:rPr>
          <w:b/>
          <w:iCs/>
          <w:color w:val="FF0000"/>
          <w:sz w:val="24"/>
        </w:rPr>
        <w:lastRenderedPageBreak/>
        <w:t xml:space="preserve">Step 2: </w:t>
      </w:r>
      <w:r w:rsidRPr="005C319F">
        <w:rPr>
          <w:rFonts w:cstheme="minorHAnsi"/>
          <w:b/>
          <w:iCs/>
          <w:sz w:val="24"/>
        </w:rPr>
        <w:t>Build using the default configuration file sama5d27_wlsom1_ek_graphics_defconfig. The default configuration will configure the build to generate an SD Memory Card image with Ensemble Graphics Toolkit support and a cross toolchain, including a C++ cross compiler that you can use to develop graphical applications</w:t>
      </w:r>
      <w:r w:rsidRPr="005C319F">
        <w:rPr>
          <w:b/>
          <w:iCs/>
          <w:sz w:val="24"/>
        </w:rPr>
        <w:t xml:space="preserve"> </w:t>
      </w:r>
    </w:p>
    <w:p w14:paraId="1B2C1C9E" w14:textId="77777777" w:rsidR="005C319F" w:rsidRPr="005C319F" w:rsidRDefault="005C319F" w:rsidP="005C319F">
      <w:r w:rsidRPr="005C319F">
        <w:t xml:space="preserve">            </w:t>
      </w:r>
    </w:p>
    <w:p w14:paraId="0480E621" w14:textId="3733B838" w:rsidR="005C319F" w:rsidRPr="005C319F" w:rsidRDefault="005C319F" w:rsidP="005C319F">
      <w:r w:rsidRPr="005C319F">
        <w:t xml:space="preserve"> $ BR2_EXTERNAL</w:t>
      </w:r>
      <w:proofErr w:type="gramStart"/>
      <w:r w:rsidRPr="005C319F">
        <w:t>=..</w:t>
      </w:r>
      <w:proofErr w:type="gramEnd"/>
      <w:r w:rsidRPr="005C319F">
        <w:t>/</w:t>
      </w:r>
      <w:proofErr w:type="spellStart"/>
      <w:r w:rsidRPr="005C319F">
        <w:t>buildroot</w:t>
      </w:r>
      <w:proofErr w:type="spellEnd"/>
      <w:r w:rsidRPr="005C319F">
        <w:t>-external-microchip/ make sama5d27_wlsom1_ek_graphics_defconfig</w:t>
      </w:r>
    </w:p>
    <w:p w14:paraId="3A50CA69" w14:textId="610C0B15" w:rsidR="00DD44F9" w:rsidRDefault="00DD44F9" w:rsidP="00DD44F9">
      <w:pPr>
        <w:spacing w:after="0" w:line="240" w:lineRule="auto"/>
        <w:textAlignment w:val="center"/>
        <w:rPr>
          <w:rFonts w:ascii="Calibri" w:eastAsia="Times New Roman" w:hAnsi="Calibri" w:cs="Calibri"/>
        </w:rPr>
      </w:pPr>
      <w:r>
        <w:t xml:space="preserve"> $ </w:t>
      </w:r>
      <w:r w:rsidRPr="004A18CD">
        <w:rPr>
          <w:rFonts w:ascii="Calibri" w:eastAsia="Times New Roman" w:hAnsi="Calibri" w:cs="Calibri"/>
        </w:rPr>
        <w:t xml:space="preserve">make </w:t>
      </w:r>
      <w:proofErr w:type="spellStart"/>
      <w:r w:rsidRPr="004A18CD">
        <w:rPr>
          <w:rFonts w:ascii="Calibri" w:eastAsia="Times New Roman" w:hAnsi="Calibri" w:cs="Calibri"/>
        </w:rPr>
        <w:t>menuconfig</w:t>
      </w:r>
      <w:proofErr w:type="spellEnd"/>
    </w:p>
    <w:p w14:paraId="1FCB47DD" w14:textId="1C657D2F" w:rsidR="00A23E58" w:rsidRPr="004A18CD" w:rsidRDefault="0022714C" w:rsidP="0022714C">
      <w:pPr>
        <w:spacing w:after="0" w:line="240" w:lineRule="auto"/>
        <w:textAlignment w:val="center"/>
        <w:rPr>
          <w:rFonts w:ascii="Calibri" w:eastAsia="Times New Roman" w:hAnsi="Calibri" w:cs="Calibri"/>
        </w:rPr>
      </w:pPr>
      <w:r>
        <w:t xml:space="preserve"> </w:t>
      </w:r>
      <w:r w:rsidR="008174DA">
        <w:t>#</w:t>
      </w:r>
      <w:r w:rsidR="00DD44F9">
        <w:rPr>
          <w:rFonts w:ascii="Calibri" w:eastAsia="Times New Roman" w:hAnsi="Calibri" w:cs="Calibri"/>
        </w:rPr>
        <w:t xml:space="preserve"> </w:t>
      </w:r>
      <w:r w:rsidR="00A23E58" w:rsidRPr="004A18CD">
        <w:rPr>
          <w:rFonts w:ascii="Calibri" w:eastAsia="Times New Roman" w:hAnsi="Calibri" w:cs="Calibri"/>
        </w:rPr>
        <w:t>Select python-pip, python-pillow, python-</w:t>
      </w:r>
      <w:proofErr w:type="spellStart"/>
      <w:r w:rsidR="00A23E58" w:rsidRPr="004A18CD">
        <w:rPr>
          <w:rFonts w:ascii="Calibri" w:eastAsia="Times New Roman" w:hAnsi="Calibri" w:cs="Calibri"/>
        </w:rPr>
        <w:t>psutil</w:t>
      </w:r>
      <w:proofErr w:type="spellEnd"/>
      <w:r w:rsidR="00A23E58" w:rsidRPr="004A18CD">
        <w:rPr>
          <w:rFonts w:ascii="Calibri" w:eastAsia="Times New Roman" w:hAnsi="Calibri" w:cs="Calibri"/>
        </w:rPr>
        <w:t>, python-</w:t>
      </w:r>
      <w:proofErr w:type="spellStart"/>
      <w:proofErr w:type="gramStart"/>
      <w:r w:rsidR="00A23E58" w:rsidRPr="004A18CD">
        <w:rPr>
          <w:rFonts w:ascii="Calibri" w:eastAsia="Times New Roman" w:hAnsi="Calibri" w:cs="Calibri"/>
        </w:rPr>
        <w:t>numpy</w:t>
      </w:r>
      <w:proofErr w:type="spellEnd"/>
      <w:r w:rsidR="00A23E58" w:rsidRPr="004A18CD">
        <w:rPr>
          <w:rFonts w:ascii="Calibri" w:eastAsia="Times New Roman" w:hAnsi="Calibri" w:cs="Calibri"/>
        </w:rPr>
        <w:t xml:space="preserve">  which</w:t>
      </w:r>
      <w:proofErr w:type="gramEnd"/>
      <w:r w:rsidR="00A23E58" w:rsidRPr="004A18CD">
        <w:rPr>
          <w:rFonts w:ascii="Calibri" w:eastAsia="Times New Roman" w:hAnsi="Calibri" w:cs="Calibri"/>
        </w:rPr>
        <w:t xml:space="preserve"> are in the following location. </w:t>
      </w:r>
      <w:r>
        <w:rPr>
          <w:rFonts w:ascii="Calibri" w:eastAsia="Times New Roman" w:hAnsi="Calibri" w:cs="Calibri"/>
        </w:rPr>
        <w:t xml:space="preserve"> </w:t>
      </w:r>
      <w:r w:rsidR="00A23E58" w:rsidRPr="004A18CD">
        <w:rPr>
          <w:rFonts w:ascii="Calibri" w:eastAsia="Times New Roman" w:hAnsi="Calibri" w:cs="Calibri"/>
        </w:rPr>
        <w:t>Target Packages-&gt; Interpreter languages and scripts -&gt; external python modules -&gt; python-pip</w:t>
      </w:r>
    </w:p>
    <w:p w14:paraId="5490A6CD" w14:textId="77777777" w:rsidR="00A23E58" w:rsidRPr="004A18CD" w:rsidRDefault="00A23E58" w:rsidP="00A23E58">
      <w:pPr>
        <w:spacing w:after="0" w:line="240" w:lineRule="auto"/>
        <w:textAlignment w:val="center"/>
      </w:pPr>
      <w:r>
        <w:rPr>
          <w:noProof/>
        </w:rPr>
        <w:drawing>
          <wp:inline distT="0" distB="0" distL="0" distR="0" wp14:anchorId="4F730EBC" wp14:editId="595100BD">
            <wp:extent cx="5943600" cy="3228975"/>
            <wp:effectExtent l="0" t="0" r="0" b="0"/>
            <wp:docPr id="415933859" name="Picture 415933859"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933859" name="Picture 415933859" descr="A computer screen shot of a computer&#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5943600" cy="3228975"/>
                    </a:xfrm>
                    <a:prstGeom prst="rect">
                      <a:avLst/>
                    </a:prstGeom>
                  </pic:spPr>
                </pic:pic>
              </a:graphicData>
            </a:graphic>
          </wp:inline>
        </w:drawing>
      </w:r>
    </w:p>
    <w:p w14:paraId="35D007C2" w14:textId="77777777" w:rsidR="0022714C" w:rsidRPr="004A18CD" w:rsidRDefault="0022714C" w:rsidP="00A23E58">
      <w:pPr>
        <w:spacing w:after="0" w:line="240" w:lineRule="auto"/>
        <w:textAlignment w:val="center"/>
      </w:pPr>
    </w:p>
    <w:p w14:paraId="4C5BE52E" w14:textId="18D4659A" w:rsidR="00A23E58" w:rsidRPr="004A18CD" w:rsidRDefault="0022714C" w:rsidP="0022714C">
      <w:pPr>
        <w:spacing w:after="0" w:line="240" w:lineRule="auto"/>
        <w:textAlignment w:val="center"/>
        <w:rPr>
          <w:rFonts w:ascii="Calibri" w:eastAsia="Times New Roman" w:hAnsi="Calibri" w:cs="Calibri"/>
        </w:rPr>
      </w:pPr>
      <w:r>
        <w:t xml:space="preserve"> </w:t>
      </w:r>
      <w:r w:rsidR="008174DA">
        <w:t>#</w:t>
      </w:r>
      <w:r>
        <w:t xml:space="preserve"> </w:t>
      </w:r>
      <w:r w:rsidR="00A23E58" w:rsidRPr="004A18CD">
        <w:rPr>
          <w:rFonts w:ascii="Calibri" w:eastAsia="Times New Roman" w:hAnsi="Calibri" w:cs="Calibri"/>
        </w:rPr>
        <w:t xml:space="preserve">Also select </w:t>
      </w:r>
      <w:proofErr w:type="spellStart"/>
      <w:r w:rsidR="00A23E58" w:rsidRPr="004A18CD">
        <w:rPr>
          <w:rFonts w:ascii="Calibri" w:eastAsia="Times New Roman" w:hAnsi="Calibri" w:cs="Calibri"/>
        </w:rPr>
        <w:t>dropbear</w:t>
      </w:r>
      <w:proofErr w:type="spellEnd"/>
      <w:r w:rsidR="00A23E58" w:rsidRPr="004A18CD">
        <w:rPr>
          <w:rFonts w:ascii="Calibri" w:eastAsia="Times New Roman" w:hAnsi="Calibri" w:cs="Calibri"/>
        </w:rPr>
        <w:t xml:space="preserve"> which is in Target Packages-&gt; networking applications-&gt; </w:t>
      </w:r>
      <w:proofErr w:type="spellStart"/>
      <w:r w:rsidR="00A23E58" w:rsidRPr="004A18CD">
        <w:rPr>
          <w:rFonts w:ascii="Calibri" w:eastAsia="Times New Roman" w:hAnsi="Calibri" w:cs="Calibri"/>
        </w:rPr>
        <w:t>dropbear</w:t>
      </w:r>
      <w:proofErr w:type="spellEnd"/>
    </w:p>
    <w:p w14:paraId="6A5FC149" w14:textId="77777777" w:rsidR="0022714C" w:rsidRPr="004A18CD" w:rsidRDefault="0022714C" w:rsidP="0022714C">
      <w:pPr>
        <w:spacing w:after="0" w:line="240" w:lineRule="auto"/>
        <w:textAlignment w:val="center"/>
        <w:rPr>
          <w:rFonts w:ascii="Calibri" w:eastAsia="Times New Roman" w:hAnsi="Calibri" w:cs="Calibri"/>
        </w:rPr>
      </w:pPr>
    </w:p>
    <w:p w14:paraId="7C740653" w14:textId="77777777" w:rsidR="00A23E58" w:rsidRPr="004A18CD" w:rsidRDefault="00A23E58" w:rsidP="00A23E58">
      <w:pPr>
        <w:spacing w:after="0" w:line="240" w:lineRule="auto"/>
        <w:textAlignment w:val="center"/>
      </w:pPr>
      <w:r>
        <w:rPr>
          <w:noProof/>
        </w:rPr>
        <w:lastRenderedPageBreak/>
        <w:drawing>
          <wp:inline distT="0" distB="0" distL="0" distR="0" wp14:anchorId="577A5A81" wp14:editId="1396398A">
            <wp:extent cx="5943600" cy="3228975"/>
            <wp:effectExtent l="0" t="0" r="0" b="0"/>
            <wp:docPr id="553477832" name="Picture 5534778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477832" name="Picture 553477832" descr="A screenshot of a computer&#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5943600" cy="3228975"/>
                    </a:xfrm>
                    <a:prstGeom prst="rect">
                      <a:avLst/>
                    </a:prstGeom>
                  </pic:spPr>
                </pic:pic>
              </a:graphicData>
            </a:graphic>
          </wp:inline>
        </w:drawing>
      </w:r>
    </w:p>
    <w:p w14:paraId="6E320E24" w14:textId="77777777" w:rsidR="0022714C" w:rsidRPr="004A18CD" w:rsidRDefault="0022714C" w:rsidP="00A23E58">
      <w:pPr>
        <w:spacing w:after="0" w:line="240" w:lineRule="auto"/>
        <w:textAlignment w:val="center"/>
      </w:pPr>
    </w:p>
    <w:p w14:paraId="00BA53F5" w14:textId="77777777" w:rsidR="00B01143" w:rsidRDefault="00B01143" w:rsidP="00A23E58">
      <w:pPr>
        <w:spacing w:after="0" w:line="240" w:lineRule="auto"/>
        <w:textAlignment w:val="center"/>
      </w:pPr>
    </w:p>
    <w:p w14:paraId="5F4FD9A4" w14:textId="77777777" w:rsidR="00B01143" w:rsidRDefault="00B01143" w:rsidP="00A23E58">
      <w:pPr>
        <w:spacing w:after="0" w:line="240" w:lineRule="auto"/>
        <w:textAlignment w:val="center"/>
      </w:pPr>
    </w:p>
    <w:p w14:paraId="5F5DB357" w14:textId="04FBAB02" w:rsidR="00B01143" w:rsidRDefault="008174DA" w:rsidP="00B01143">
      <w:pPr>
        <w:spacing w:after="0" w:line="240" w:lineRule="auto"/>
        <w:textAlignment w:val="center"/>
        <w:rPr>
          <w:rFonts w:ascii="Calibri" w:eastAsia="Times New Roman" w:hAnsi="Calibri" w:cs="Calibri"/>
        </w:rPr>
      </w:pPr>
      <w:r>
        <w:t xml:space="preserve"># </w:t>
      </w:r>
      <w:r w:rsidR="00B01143">
        <w:rPr>
          <w:rFonts w:ascii="Calibri" w:eastAsia="Times New Roman" w:hAnsi="Calibri" w:cs="Calibri"/>
        </w:rPr>
        <w:t>We will now add the modifications for adding the MGC3140 driver.</w:t>
      </w:r>
    </w:p>
    <w:p w14:paraId="28B605F2" w14:textId="77777777" w:rsidR="00B01143" w:rsidRDefault="00B01143" w:rsidP="00B01143">
      <w:pPr>
        <w:spacing w:after="0" w:line="240" w:lineRule="auto"/>
        <w:textAlignment w:val="center"/>
      </w:pPr>
    </w:p>
    <w:p w14:paraId="6A0ED99F" w14:textId="181FA72D" w:rsidR="00B01143" w:rsidRDefault="008174DA" w:rsidP="00B01143">
      <w:pPr>
        <w:spacing w:after="0" w:line="240" w:lineRule="auto"/>
        <w:textAlignment w:val="center"/>
        <w:rPr>
          <w:rFonts w:ascii="Calibri" w:eastAsia="Times New Roman" w:hAnsi="Calibri" w:cs="Calibri"/>
        </w:rPr>
      </w:pPr>
      <w:r>
        <w:t>#</w:t>
      </w:r>
      <w:r w:rsidR="00B01143" w:rsidRPr="005C319F">
        <w:t xml:space="preserve"> </w:t>
      </w:r>
      <w:r w:rsidR="009D67F0">
        <w:rPr>
          <w:rFonts w:ascii="Calibri" w:eastAsia="Times New Roman" w:hAnsi="Calibri" w:cs="Calibri"/>
        </w:rPr>
        <w:t>U</w:t>
      </w:r>
      <w:r w:rsidR="004B642B">
        <w:rPr>
          <w:rFonts w:ascii="Calibri" w:eastAsia="Times New Roman" w:hAnsi="Calibri" w:cs="Calibri"/>
        </w:rPr>
        <w:t>se</w:t>
      </w:r>
      <w:r w:rsidR="00B01143">
        <w:rPr>
          <w:rFonts w:ascii="Calibri" w:eastAsia="Times New Roman" w:hAnsi="Calibri" w:cs="Calibri"/>
        </w:rPr>
        <w:t xml:space="preserve"> the </w:t>
      </w:r>
      <w:r w:rsidR="004B642B">
        <w:rPr>
          <w:rFonts w:ascii="Calibri" w:eastAsia="Times New Roman" w:hAnsi="Calibri" w:cs="Calibri"/>
        </w:rPr>
        <w:t>reference</w:t>
      </w:r>
      <w:r w:rsidR="00043501">
        <w:rPr>
          <w:rFonts w:ascii="Calibri" w:eastAsia="Times New Roman" w:hAnsi="Calibri" w:cs="Calibri"/>
        </w:rPr>
        <w:t xml:space="preserve"> file</w:t>
      </w:r>
      <w:r w:rsidR="005309F0">
        <w:rPr>
          <w:rFonts w:ascii="Calibri" w:eastAsia="Times New Roman" w:hAnsi="Calibri" w:cs="Calibri"/>
        </w:rPr>
        <w:t xml:space="preserve"> </w:t>
      </w:r>
      <w:r w:rsidR="00043501">
        <w:rPr>
          <w:rFonts w:ascii="Calibri" w:eastAsia="Times New Roman" w:hAnsi="Calibri" w:cs="Calibri"/>
        </w:rPr>
        <w:t>“mgc3140_gesture_</w:t>
      </w:r>
      <w:r w:rsidR="00B01143">
        <w:rPr>
          <w:rFonts w:ascii="Calibri" w:eastAsia="Times New Roman" w:hAnsi="Calibri" w:cs="Calibri"/>
        </w:rPr>
        <w:t>patch</w:t>
      </w:r>
      <w:r w:rsidR="00043501">
        <w:rPr>
          <w:rFonts w:ascii="Calibri" w:eastAsia="Times New Roman" w:hAnsi="Calibri" w:cs="Calibri"/>
        </w:rPr>
        <w:t>.txt”</w:t>
      </w:r>
      <w:r w:rsidR="00B01143">
        <w:rPr>
          <w:rFonts w:ascii="Calibri" w:eastAsia="Times New Roman" w:hAnsi="Calibri" w:cs="Calibri"/>
        </w:rPr>
        <w:t xml:space="preserve"> that is provided </w:t>
      </w:r>
      <w:r w:rsidR="0031412D">
        <w:rPr>
          <w:rFonts w:ascii="Calibri" w:eastAsia="Times New Roman" w:hAnsi="Calibri" w:cs="Calibri"/>
        </w:rPr>
        <w:t xml:space="preserve">in the lab </w:t>
      </w:r>
      <w:r w:rsidR="0096575F">
        <w:rPr>
          <w:rFonts w:ascii="Calibri" w:eastAsia="Times New Roman" w:hAnsi="Calibri" w:cs="Calibri"/>
        </w:rPr>
        <w:t>re</w:t>
      </w:r>
      <w:r w:rsidR="00043501">
        <w:rPr>
          <w:rFonts w:ascii="Calibri" w:eastAsia="Times New Roman" w:hAnsi="Calibri" w:cs="Calibri"/>
        </w:rPr>
        <w:t>source</w:t>
      </w:r>
      <w:r w:rsidR="0096575F">
        <w:rPr>
          <w:rFonts w:ascii="Calibri" w:eastAsia="Times New Roman" w:hAnsi="Calibri" w:cs="Calibri"/>
        </w:rPr>
        <w:t>s</w:t>
      </w:r>
      <w:r w:rsidR="00B01143">
        <w:rPr>
          <w:rFonts w:ascii="Calibri" w:eastAsia="Times New Roman" w:hAnsi="Calibri" w:cs="Calibri"/>
        </w:rPr>
        <w:t>.</w:t>
      </w:r>
      <w:r w:rsidR="00043501">
        <w:rPr>
          <w:rFonts w:ascii="Calibri" w:eastAsia="Times New Roman" w:hAnsi="Calibri" w:cs="Calibri"/>
        </w:rPr>
        <w:t xml:space="preserve"> </w:t>
      </w:r>
    </w:p>
    <w:p w14:paraId="56BF9841" w14:textId="77777777" w:rsidR="00B01143" w:rsidRDefault="00B01143" w:rsidP="00B01143">
      <w:pPr>
        <w:spacing w:after="0" w:line="240" w:lineRule="auto"/>
        <w:textAlignment w:val="center"/>
      </w:pPr>
    </w:p>
    <w:p w14:paraId="65DAAD1C" w14:textId="6FA7B6C1" w:rsidR="00A35E4F" w:rsidRDefault="008174DA" w:rsidP="0022714C">
      <w:pPr>
        <w:spacing w:after="0" w:line="240" w:lineRule="auto"/>
        <w:textAlignment w:val="center"/>
        <w:rPr>
          <w:rFonts w:ascii="Calibri" w:eastAsia="Times New Roman" w:hAnsi="Calibri" w:cs="Calibri"/>
        </w:rPr>
      </w:pPr>
      <w:r>
        <w:t>#</w:t>
      </w:r>
      <w:r w:rsidR="0022714C">
        <w:t xml:space="preserve"> </w:t>
      </w:r>
      <w:r w:rsidR="00975C25" w:rsidRPr="00CA60E1">
        <w:rPr>
          <w:rFonts w:ascii="Calibri" w:eastAsia="Times New Roman" w:hAnsi="Calibri" w:cs="Calibri"/>
        </w:rPr>
        <w:t>Do the necessary change</w:t>
      </w:r>
      <w:r w:rsidR="00994848">
        <w:rPr>
          <w:rFonts w:ascii="Calibri" w:eastAsia="Times New Roman" w:hAnsi="Calibri" w:cs="Calibri"/>
        </w:rPr>
        <w:t>s</w:t>
      </w:r>
      <w:r w:rsidR="00CA60E1" w:rsidRPr="00CA60E1">
        <w:rPr>
          <w:rFonts w:ascii="Calibri" w:eastAsia="Times New Roman" w:hAnsi="Calibri" w:cs="Calibri"/>
        </w:rPr>
        <w:t>, s</w:t>
      </w:r>
      <w:r w:rsidR="00A23E58" w:rsidRPr="004A18CD">
        <w:rPr>
          <w:rFonts w:ascii="Calibri" w:eastAsia="Times New Roman" w:hAnsi="Calibri" w:cs="Calibri"/>
        </w:rPr>
        <w:t>ave the configurations and build</w:t>
      </w:r>
      <w:r w:rsidR="00994848">
        <w:rPr>
          <w:rFonts w:ascii="Calibri" w:eastAsia="Times New Roman" w:hAnsi="Calibri" w:cs="Calibri"/>
        </w:rPr>
        <w:t>.</w:t>
      </w:r>
    </w:p>
    <w:p w14:paraId="16FFCF90" w14:textId="77777777" w:rsidR="0022714C" w:rsidRPr="0022714C" w:rsidRDefault="0022714C" w:rsidP="0022714C">
      <w:pPr>
        <w:spacing w:after="0" w:line="240" w:lineRule="auto"/>
        <w:textAlignment w:val="center"/>
        <w:rPr>
          <w:rFonts w:ascii="Calibri" w:eastAsia="Times New Roman" w:hAnsi="Calibri" w:cs="Calibri"/>
        </w:rPr>
      </w:pPr>
    </w:p>
    <w:p w14:paraId="2B2F19CD" w14:textId="77777777" w:rsidR="005C319F" w:rsidRPr="005C319F" w:rsidRDefault="005C319F" w:rsidP="005C319F">
      <w:r w:rsidRPr="005C319F">
        <w:t xml:space="preserve"> $ make</w:t>
      </w:r>
    </w:p>
    <w:p w14:paraId="48FDA942" w14:textId="77777777" w:rsidR="005C319F" w:rsidRPr="005C319F" w:rsidRDefault="005C319F" w:rsidP="005C319F">
      <w:pPr>
        <w:keepNext/>
        <w:keepLines/>
        <w:pBdr>
          <w:top w:val="single" w:sz="18" w:space="1" w:color="6F91B2"/>
          <w:left w:val="single" w:sz="18" w:space="4" w:color="6F91B2"/>
          <w:bottom w:val="single" w:sz="18" w:space="1" w:color="6F91B2"/>
          <w:right w:val="single" w:sz="18" w:space="4" w:color="6F91B2"/>
        </w:pBdr>
        <w:spacing w:before="40" w:after="0"/>
        <w:outlineLvl w:val="7"/>
        <w:rPr>
          <w:rFonts w:asciiTheme="minorHAnsi" w:eastAsiaTheme="majorEastAsia" w:hAnsiTheme="minorHAnsi" w:cstheme="majorBidi"/>
          <w:color w:val="262626" w:themeColor="text1" w:themeTint="D9"/>
          <w:szCs w:val="21"/>
        </w:rPr>
      </w:pPr>
      <w:r w:rsidRPr="005C319F">
        <w:rPr>
          <w:rFonts w:asciiTheme="minorHAnsi" w:eastAsiaTheme="majorEastAsia" w:hAnsiTheme="minorHAnsi" w:cstheme="majorBidi"/>
          <w:color w:val="262626" w:themeColor="text1" w:themeTint="D9"/>
          <w:szCs w:val="21"/>
        </w:rPr>
        <w:t>After a successful build…</w:t>
      </w:r>
    </w:p>
    <w:p w14:paraId="4653365F" w14:textId="77777777" w:rsidR="005C319F" w:rsidRPr="005C319F" w:rsidRDefault="005C319F" w:rsidP="005C319F">
      <w:pPr>
        <w:keepNext/>
        <w:keepLines/>
        <w:pBdr>
          <w:top w:val="single" w:sz="18" w:space="1" w:color="6F91B2"/>
          <w:left w:val="single" w:sz="18" w:space="4" w:color="6F91B2"/>
          <w:bottom w:val="single" w:sz="18" w:space="1" w:color="6F91B2"/>
          <w:right w:val="single" w:sz="18" w:space="4" w:color="6F91B2"/>
        </w:pBdr>
        <w:spacing w:before="40" w:after="0"/>
        <w:outlineLvl w:val="7"/>
        <w:rPr>
          <w:rFonts w:asciiTheme="minorHAnsi" w:eastAsiaTheme="majorEastAsia" w:hAnsiTheme="minorHAnsi" w:cstheme="majorBidi"/>
          <w:color w:val="262626" w:themeColor="text1" w:themeTint="D9"/>
          <w:szCs w:val="21"/>
        </w:rPr>
      </w:pPr>
      <w:r w:rsidRPr="005C319F">
        <w:rPr>
          <w:rFonts w:asciiTheme="minorHAnsi" w:eastAsiaTheme="majorEastAsia" w:hAnsiTheme="minorHAnsi" w:cstheme="majorBidi"/>
          <w:b/>
          <w:bCs/>
          <w:noProof/>
          <w:color w:val="262626" w:themeColor="text1" w:themeTint="D9"/>
          <w:szCs w:val="21"/>
        </w:rPr>
        <w:drawing>
          <wp:anchor distT="0" distB="0" distL="114300" distR="114300" simplePos="0" relativeHeight="251658255" behindDoc="0" locked="0" layoutInCell="1" allowOverlap="1" wp14:anchorId="770EC81E" wp14:editId="763E9D61">
            <wp:simplePos x="0" y="0"/>
            <wp:positionH relativeFrom="margin">
              <wp:posOffset>-528667</wp:posOffset>
            </wp:positionH>
            <wp:positionV relativeFrom="paragraph">
              <wp:posOffset>283328</wp:posOffset>
            </wp:positionV>
            <wp:extent cx="337820" cy="337820"/>
            <wp:effectExtent l="0" t="0" r="5080" b="5080"/>
            <wp:wrapNone/>
            <wp:docPr id="321916062" name="Picture 3" descr="A blue circle with a black letter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072492" name="Picture 3" descr="A blue circle with a black letter in it&#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37820" cy="337820"/>
                    </a:xfrm>
                    <a:prstGeom prst="rect">
                      <a:avLst/>
                    </a:prstGeom>
                  </pic:spPr>
                </pic:pic>
              </a:graphicData>
            </a:graphic>
            <wp14:sizeRelH relativeFrom="page">
              <wp14:pctWidth>0</wp14:pctWidth>
            </wp14:sizeRelH>
            <wp14:sizeRelV relativeFrom="page">
              <wp14:pctHeight>0</wp14:pctHeight>
            </wp14:sizeRelV>
          </wp:anchor>
        </w:drawing>
      </w:r>
      <w:r w:rsidRPr="005C319F">
        <w:rPr>
          <w:rFonts w:asciiTheme="minorHAnsi" w:eastAsiaTheme="majorEastAsia" w:hAnsiTheme="minorHAnsi" w:cstheme="majorBidi"/>
          <w:color w:val="262626" w:themeColor="text1" w:themeTint="D9"/>
          <w:szCs w:val="21"/>
        </w:rPr>
        <w:t xml:space="preserve">        1. The SD card image (</w:t>
      </w:r>
      <w:proofErr w:type="spellStart"/>
      <w:r w:rsidRPr="005C319F">
        <w:rPr>
          <w:rFonts w:asciiTheme="minorHAnsi" w:eastAsiaTheme="majorEastAsia" w:hAnsiTheme="minorHAnsi" w:cstheme="majorBidi"/>
          <w:color w:val="262626" w:themeColor="text1" w:themeTint="D9"/>
          <w:szCs w:val="21"/>
        </w:rPr>
        <w:t>sdcard.img</w:t>
      </w:r>
      <w:proofErr w:type="spellEnd"/>
      <w:r w:rsidRPr="005C319F">
        <w:rPr>
          <w:rFonts w:asciiTheme="minorHAnsi" w:eastAsiaTheme="majorEastAsia" w:hAnsiTheme="minorHAnsi" w:cstheme="majorBidi"/>
          <w:color w:val="262626" w:themeColor="text1" w:themeTint="D9"/>
          <w:szCs w:val="21"/>
        </w:rPr>
        <w:t>) for the SAM9X60-EK is available in the ~/</w:t>
      </w:r>
      <w:proofErr w:type="spellStart"/>
      <w:r w:rsidRPr="005C319F">
        <w:rPr>
          <w:rFonts w:asciiTheme="minorHAnsi" w:eastAsiaTheme="majorEastAsia" w:hAnsiTheme="minorHAnsi" w:cstheme="majorBidi"/>
          <w:color w:val="262626" w:themeColor="text1" w:themeTint="D9"/>
          <w:szCs w:val="21"/>
        </w:rPr>
        <w:t>buildroot-mchp</w:t>
      </w:r>
      <w:proofErr w:type="spellEnd"/>
      <w:r w:rsidRPr="005C319F">
        <w:rPr>
          <w:rFonts w:asciiTheme="minorHAnsi" w:eastAsiaTheme="majorEastAsia" w:hAnsiTheme="minorHAnsi" w:cstheme="majorBidi"/>
          <w:color w:val="262626" w:themeColor="text1" w:themeTint="D9"/>
          <w:szCs w:val="21"/>
        </w:rPr>
        <w:t>/output/images directory.</w:t>
      </w:r>
    </w:p>
    <w:p w14:paraId="0159BBD9" w14:textId="77777777" w:rsidR="005C319F" w:rsidRPr="005C319F" w:rsidRDefault="005C319F" w:rsidP="005C319F">
      <w:pPr>
        <w:keepNext/>
        <w:keepLines/>
        <w:pBdr>
          <w:top w:val="single" w:sz="18" w:space="1" w:color="6F91B2"/>
          <w:left w:val="single" w:sz="18" w:space="4" w:color="6F91B2"/>
          <w:bottom w:val="single" w:sz="18" w:space="1" w:color="6F91B2"/>
          <w:right w:val="single" w:sz="18" w:space="4" w:color="6F91B2"/>
        </w:pBdr>
        <w:spacing w:before="40" w:after="0"/>
        <w:outlineLvl w:val="7"/>
        <w:rPr>
          <w:rFonts w:asciiTheme="minorHAnsi" w:eastAsiaTheme="majorEastAsia" w:hAnsiTheme="minorHAnsi" w:cstheme="majorBidi"/>
          <w:color w:val="262626" w:themeColor="text1" w:themeTint="D9"/>
          <w:szCs w:val="21"/>
        </w:rPr>
      </w:pPr>
      <w:r w:rsidRPr="005C319F">
        <w:rPr>
          <w:rFonts w:asciiTheme="minorHAnsi" w:eastAsiaTheme="majorEastAsia" w:hAnsiTheme="minorHAnsi" w:cstheme="majorBidi"/>
          <w:color w:val="262626" w:themeColor="text1" w:themeTint="D9"/>
          <w:szCs w:val="21"/>
        </w:rPr>
        <w:t xml:space="preserve">        2. The cross toolchain (arm-</w:t>
      </w:r>
      <w:proofErr w:type="spellStart"/>
      <w:r w:rsidRPr="005C319F">
        <w:rPr>
          <w:rFonts w:asciiTheme="minorHAnsi" w:eastAsiaTheme="majorEastAsia" w:hAnsiTheme="minorHAnsi" w:cstheme="majorBidi"/>
          <w:color w:val="262626" w:themeColor="text1" w:themeTint="D9"/>
          <w:szCs w:val="21"/>
        </w:rPr>
        <w:t>buildroot</w:t>
      </w:r>
      <w:proofErr w:type="spellEnd"/>
      <w:r w:rsidRPr="005C319F">
        <w:rPr>
          <w:rFonts w:asciiTheme="minorHAnsi" w:eastAsiaTheme="majorEastAsia" w:hAnsiTheme="minorHAnsi" w:cstheme="majorBidi"/>
          <w:color w:val="262626" w:themeColor="text1" w:themeTint="D9"/>
          <w:szCs w:val="21"/>
        </w:rPr>
        <w:t>-</w:t>
      </w:r>
      <w:proofErr w:type="spellStart"/>
      <w:r w:rsidRPr="005C319F">
        <w:rPr>
          <w:rFonts w:asciiTheme="minorHAnsi" w:eastAsiaTheme="majorEastAsia" w:hAnsiTheme="minorHAnsi" w:cstheme="majorBidi"/>
          <w:color w:val="262626" w:themeColor="text1" w:themeTint="D9"/>
          <w:szCs w:val="21"/>
        </w:rPr>
        <w:t>linux</w:t>
      </w:r>
      <w:proofErr w:type="spellEnd"/>
      <w:r w:rsidRPr="005C319F">
        <w:rPr>
          <w:rFonts w:asciiTheme="minorHAnsi" w:eastAsiaTheme="majorEastAsia" w:hAnsiTheme="minorHAnsi" w:cstheme="majorBidi"/>
          <w:color w:val="262626" w:themeColor="text1" w:themeTint="D9"/>
          <w:szCs w:val="21"/>
        </w:rPr>
        <w:t>-</w:t>
      </w:r>
      <w:proofErr w:type="spellStart"/>
      <w:r w:rsidRPr="005C319F">
        <w:rPr>
          <w:rFonts w:asciiTheme="minorHAnsi" w:eastAsiaTheme="majorEastAsia" w:hAnsiTheme="minorHAnsi" w:cstheme="majorBidi"/>
          <w:color w:val="262626" w:themeColor="text1" w:themeTint="D9"/>
          <w:szCs w:val="21"/>
        </w:rPr>
        <w:t>gnueabi</w:t>
      </w:r>
      <w:proofErr w:type="spellEnd"/>
      <w:r w:rsidRPr="005C319F">
        <w:rPr>
          <w:rFonts w:asciiTheme="minorHAnsi" w:eastAsiaTheme="majorEastAsia" w:hAnsiTheme="minorHAnsi" w:cstheme="majorBidi"/>
          <w:color w:val="262626" w:themeColor="text1" w:themeTint="D9"/>
          <w:szCs w:val="21"/>
        </w:rPr>
        <w:t>-XX) is installed in the ~/</w:t>
      </w:r>
      <w:proofErr w:type="spellStart"/>
      <w:r w:rsidRPr="005C319F">
        <w:rPr>
          <w:rFonts w:asciiTheme="minorHAnsi" w:eastAsiaTheme="majorEastAsia" w:hAnsiTheme="minorHAnsi" w:cstheme="majorBidi"/>
          <w:color w:val="262626" w:themeColor="text1" w:themeTint="D9"/>
          <w:szCs w:val="21"/>
        </w:rPr>
        <w:t>buildroot-mchp</w:t>
      </w:r>
      <w:proofErr w:type="spellEnd"/>
      <w:r w:rsidRPr="005C319F">
        <w:rPr>
          <w:rFonts w:asciiTheme="minorHAnsi" w:eastAsiaTheme="majorEastAsia" w:hAnsiTheme="minorHAnsi" w:cstheme="majorBidi"/>
          <w:color w:val="262626" w:themeColor="text1" w:themeTint="D9"/>
          <w:szCs w:val="21"/>
        </w:rPr>
        <w:t>/output/host/bin directory.</w:t>
      </w:r>
    </w:p>
    <w:p w14:paraId="6A88256F" w14:textId="77777777" w:rsidR="005C319F" w:rsidRPr="005C319F" w:rsidRDefault="005C319F" w:rsidP="005C319F">
      <w:pPr>
        <w:keepNext/>
        <w:keepLines/>
        <w:pBdr>
          <w:top w:val="single" w:sz="18" w:space="1" w:color="6F91B2"/>
          <w:left w:val="single" w:sz="18" w:space="4" w:color="6F91B2"/>
          <w:bottom w:val="single" w:sz="18" w:space="1" w:color="6F91B2"/>
          <w:right w:val="single" w:sz="18" w:space="4" w:color="6F91B2"/>
        </w:pBdr>
        <w:spacing w:before="40" w:after="0"/>
        <w:outlineLvl w:val="7"/>
        <w:rPr>
          <w:rFonts w:asciiTheme="minorHAnsi" w:eastAsiaTheme="majorEastAsia" w:hAnsiTheme="minorHAnsi" w:cstheme="majorBidi"/>
          <w:color w:val="262626" w:themeColor="text1" w:themeTint="D9"/>
          <w:szCs w:val="21"/>
        </w:rPr>
      </w:pPr>
      <w:r w:rsidRPr="005C319F">
        <w:rPr>
          <w:rFonts w:asciiTheme="minorHAnsi" w:eastAsiaTheme="majorEastAsia" w:hAnsiTheme="minorHAnsi" w:cstheme="majorBidi"/>
          <w:color w:val="262626" w:themeColor="text1" w:themeTint="D9"/>
          <w:szCs w:val="21"/>
        </w:rPr>
        <w:t xml:space="preserve">        3. The </w:t>
      </w:r>
      <w:proofErr w:type="spellStart"/>
      <w:r w:rsidRPr="005C319F">
        <w:rPr>
          <w:rFonts w:asciiTheme="minorHAnsi" w:eastAsiaTheme="majorEastAsia" w:hAnsiTheme="minorHAnsi" w:cstheme="majorBidi"/>
          <w:color w:val="262626" w:themeColor="text1" w:themeTint="D9"/>
          <w:szCs w:val="21"/>
        </w:rPr>
        <w:t>sysroot</w:t>
      </w:r>
      <w:proofErr w:type="spellEnd"/>
      <w:r w:rsidRPr="005C319F">
        <w:rPr>
          <w:rFonts w:asciiTheme="minorHAnsi" w:eastAsiaTheme="majorEastAsia" w:hAnsiTheme="minorHAnsi" w:cstheme="majorBidi"/>
          <w:color w:val="262626" w:themeColor="text1" w:themeTint="D9"/>
          <w:szCs w:val="21"/>
        </w:rPr>
        <w:t xml:space="preserve"> directory containing the target headers, libraries, binaries, etc. are installed in the ~/</w:t>
      </w:r>
      <w:proofErr w:type="spellStart"/>
      <w:r w:rsidRPr="005C319F">
        <w:rPr>
          <w:rFonts w:asciiTheme="minorHAnsi" w:eastAsiaTheme="majorEastAsia" w:hAnsiTheme="minorHAnsi" w:cstheme="majorBidi"/>
          <w:color w:val="262626" w:themeColor="text1" w:themeTint="D9"/>
          <w:szCs w:val="21"/>
        </w:rPr>
        <w:t>buildroot-mchp</w:t>
      </w:r>
      <w:proofErr w:type="spellEnd"/>
      <w:r w:rsidRPr="005C319F">
        <w:rPr>
          <w:rFonts w:asciiTheme="minorHAnsi" w:eastAsiaTheme="majorEastAsia" w:hAnsiTheme="minorHAnsi" w:cstheme="majorBidi"/>
          <w:color w:val="262626" w:themeColor="text1" w:themeTint="D9"/>
          <w:szCs w:val="21"/>
        </w:rPr>
        <w:t>/output/host/arm-</w:t>
      </w:r>
      <w:proofErr w:type="spellStart"/>
      <w:r w:rsidRPr="005C319F">
        <w:rPr>
          <w:rFonts w:asciiTheme="minorHAnsi" w:eastAsiaTheme="majorEastAsia" w:hAnsiTheme="minorHAnsi" w:cstheme="majorBidi"/>
          <w:color w:val="262626" w:themeColor="text1" w:themeTint="D9"/>
          <w:szCs w:val="21"/>
        </w:rPr>
        <w:t>buildroot</w:t>
      </w:r>
      <w:proofErr w:type="spellEnd"/>
      <w:r w:rsidRPr="005C319F">
        <w:rPr>
          <w:rFonts w:asciiTheme="minorHAnsi" w:eastAsiaTheme="majorEastAsia" w:hAnsiTheme="minorHAnsi" w:cstheme="majorBidi"/>
          <w:color w:val="262626" w:themeColor="text1" w:themeTint="D9"/>
          <w:szCs w:val="21"/>
        </w:rPr>
        <w:t>-</w:t>
      </w:r>
      <w:proofErr w:type="spellStart"/>
      <w:r w:rsidRPr="005C319F">
        <w:rPr>
          <w:rFonts w:asciiTheme="minorHAnsi" w:eastAsiaTheme="majorEastAsia" w:hAnsiTheme="minorHAnsi" w:cstheme="majorBidi"/>
          <w:color w:val="262626" w:themeColor="text1" w:themeTint="D9"/>
          <w:szCs w:val="21"/>
        </w:rPr>
        <w:t>linux-gnueabi</w:t>
      </w:r>
      <w:proofErr w:type="spellEnd"/>
      <w:r w:rsidRPr="005C319F">
        <w:rPr>
          <w:rFonts w:asciiTheme="minorHAnsi" w:eastAsiaTheme="majorEastAsia" w:hAnsiTheme="minorHAnsi" w:cstheme="majorBidi"/>
          <w:color w:val="262626" w:themeColor="text1" w:themeTint="D9"/>
          <w:szCs w:val="21"/>
        </w:rPr>
        <w:t>/</w:t>
      </w:r>
      <w:proofErr w:type="spellStart"/>
      <w:r w:rsidRPr="005C319F">
        <w:rPr>
          <w:rFonts w:asciiTheme="minorHAnsi" w:eastAsiaTheme="majorEastAsia" w:hAnsiTheme="minorHAnsi" w:cstheme="majorBidi"/>
          <w:color w:val="262626" w:themeColor="text1" w:themeTint="D9"/>
          <w:szCs w:val="21"/>
        </w:rPr>
        <w:t>sysroot</w:t>
      </w:r>
      <w:proofErr w:type="spellEnd"/>
      <w:r w:rsidRPr="005C319F">
        <w:rPr>
          <w:rFonts w:asciiTheme="minorHAnsi" w:eastAsiaTheme="majorEastAsia" w:hAnsiTheme="minorHAnsi" w:cstheme="majorBidi"/>
          <w:color w:val="262626" w:themeColor="text1" w:themeTint="D9"/>
          <w:szCs w:val="21"/>
        </w:rPr>
        <w:t xml:space="preserve"> directory</w:t>
      </w:r>
      <w:r w:rsidRPr="005C319F">
        <w:rPr>
          <w:rFonts w:asciiTheme="minorHAnsi" w:eastAsiaTheme="majorEastAsia" w:hAnsiTheme="minorHAnsi" w:cstheme="majorBidi"/>
          <w:color w:val="262626" w:themeColor="text1" w:themeTint="D9"/>
          <w:szCs w:val="21"/>
        </w:rPr>
        <w:br/>
      </w:r>
      <w:r w:rsidRPr="005C319F">
        <w:rPr>
          <w:rFonts w:asciiTheme="minorHAnsi" w:eastAsiaTheme="majorEastAsia" w:hAnsiTheme="minorHAnsi" w:cstheme="majorBidi"/>
          <w:color w:val="262626" w:themeColor="text1" w:themeTint="D9"/>
          <w:szCs w:val="21"/>
        </w:rPr>
        <w:br/>
      </w:r>
      <w:r w:rsidRPr="005C319F">
        <w:rPr>
          <w:rFonts w:asciiTheme="minorHAnsi" w:eastAsiaTheme="majorEastAsia" w:hAnsiTheme="minorHAnsi" w:cstheme="majorBidi"/>
          <w:color w:val="262626" w:themeColor="text1" w:themeTint="D9"/>
          <w:szCs w:val="21"/>
        </w:rPr>
        <w:tab/>
      </w:r>
      <w:r w:rsidRPr="005C319F">
        <w:rPr>
          <w:rFonts w:asciiTheme="minorHAnsi" w:eastAsiaTheme="majorEastAsia" w:hAnsiTheme="minorHAnsi" w:cstheme="majorBidi"/>
          <w:color w:val="262626" w:themeColor="text1" w:themeTint="D9"/>
          <w:szCs w:val="21"/>
        </w:rPr>
        <w:tab/>
      </w:r>
    </w:p>
    <w:p w14:paraId="0410F69C" w14:textId="77777777" w:rsidR="005C319F" w:rsidRPr="005C319F" w:rsidRDefault="005C319F" w:rsidP="005C319F"/>
    <w:p w14:paraId="19D1711A" w14:textId="77777777" w:rsidR="005C319F" w:rsidRPr="005C319F" w:rsidRDefault="005C319F" w:rsidP="005C319F"/>
    <w:p w14:paraId="12ECAF4A" w14:textId="77777777" w:rsidR="005C319F" w:rsidRPr="005C319F" w:rsidRDefault="005C319F" w:rsidP="005C319F"/>
    <w:p w14:paraId="127C39CF" w14:textId="77777777" w:rsidR="002B1E01" w:rsidRPr="005C319F" w:rsidRDefault="002B1E01" w:rsidP="005C319F"/>
    <w:p w14:paraId="1D0D703E" w14:textId="77777777" w:rsidR="005C319F" w:rsidRPr="005C319F" w:rsidRDefault="005C319F" w:rsidP="005C319F"/>
    <w:p w14:paraId="35908D0E" w14:textId="77777777" w:rsidR="00517E86" w:rsidRDefault="00517E86">
      <w:pPr>
        <w:rPr>
          <w:b/>
          <w:bCs/>
          <w:i/>
          <w:iCs/>
          <w:sz w:val="36"/>
          <w:szCs w:val="36"/>
        </w:rPr>
      </w:pPr>
      <w:bookmarkStart w:id="55" w:name="_Toc168603641"/>
      <w:bookmarkStart w:id="56" w:name="_Toc170229547"/>
      <w:r>
        <w:rPr>
          <w:b/>
          <w:bCs/>
          <w:i/>
          <w:iCs/>
          <w:sz w:val="36"/>
          <w:szCs w:val="36"/>
        </w:rPr>
        <w:br w:type="page"/>
      </w:r>
    </w:p>
    <w:p w14:paraId="2797C381" w14:textId="3CE4EE23" w:rsidR="005C319F" w:rsidRPr="005C319F" w:rsidRDefault="005C319F" w:rsidP="005C319F">
      <w:pPr>
        <w:spacing w:after="240" w:line="240" w:lineRule="auto"/>
        <w:outlineLvl w:val="0"/>
        <w:rPr>
          <w:b/>
          <w:bCs/>
          <w:i/>
          <w:iCs/>
          <w:sz w:val="36"/>
          <w:szCs w:val="36"/>
        </w:rPr>
      </w:pPr>
      <w:r w:rsidRPr="005C319F">
        <w:rPr>
          <w:b/>
          <w:bCs/>
          <w:i/>
          <w:iCs/>
          <w:sz w:val="36"/>
          <w:szCs w:val="36"/>
        </w:rPr>
        <w:lastRenderedPageBreak/>
        <w:t>Appendix B - Study and Understand the Classes and Functions used in the Application Code</w:t>
      </w:r>
      <w:bookmarkEnd w:id="55"/>
      <w:bookmarkEnd w:id="56"/>
    </w:p>
    <w:p w14:paraId="0434028F" w14:textId="77777777" w:rsidR="005C319F" w:rsidRPr="005C319F" w:rsidRDefault="005C319F" w:rsidP="005C319F">
      <w:r w:rsidRPr="005C319F">
        <w:t xml:space="preserve">Please refer to the following Developer Help Page to install EGT Documentation: </w:t>
      </w:r>
      <w:hyperlink r:id="rId79" w:history="1">
        <w:r w:rsidRPr="005C319F">
          <w:rPr>
            <w:color w:val="0000FF" w:themeColor="hyperlink"/>
            <w:u w:val="single"/>
          </w:rPr>
          <w:t>EGT Documentation Installation - Microchip Developer Help Page</w:t>
        </w:r>
      </w:hyperlink>
    </w:p>
    <w:p w14:paraId="5A52E17E" w14:textId="77777777" w:rsidR="005C319F" w:rsidRPr="005C319F" w:rsidRDefault="005C319F" w:rsidP="005C319F">
      <w:p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cstheme="minorHAnsi"/>
          <w:color w:val="222222"/>
          <w:shd w:val="clear" w:color="auto" w:fill="FFFFFF"/>
        </w:rPr>
      </w:pPr>
      <w:r w:rsidRPr="005C319F">
        <w:rPr>
          <w:rFonts w:cstheme="minorHAnsi"/>
          <w:b/>
          <w:bCs/>
          <w:color w:val="222222"/>
          <w:shd w:val="clear" w:color="auto" w:fill="FFFFFF"/>
        </w:rPr>
        <w:t xml:space="preserve">Application Class: </w:t>
      </w:r>
      <w:r w:rsidRPr="005C319F">
        <w:rPr>
          <w:rFonts w:cstheme="minorHAnsi"/>
          <w:b/>
          <w:bCs/>
          <w:color w:val="222222"/>
          <w:shd w:val="clear" w:color="auto" w:fill="FFFFFF"/>
        </w:rPr>
        <w:br/>
      </w:r>
      <w:r w:rsidRPr="005C319F">
        <w:rPr>
          <w:rFonts w:cstheme="minorHAnsi"/>
          <w:b/>
          <w:bCs/>
          <w:color w:val="222222"/>
          <w:shd w:val="clear" w:color="auto" w:fill="FFFFFF"/>
        </w:rPr>
        <w:br/>
      </w:r>
      <w:r w:rsidRPr="005C319F">
        <w:rPr>
          <w:rFonts w:cstheme="minorHAnsi"/>
          <w:color w:val="222222"/>
          <w:shd w:val="clear" w:color="auto" w:fill="FFFFFF"/>
        </w:rPr>
        <w:t>From ~/</w:t>
      </w:r>
      <w:proofErr w:type="spellStart"/>
      <w:r w:rsidRPr="005C319F">
        <w:rPr>
          <w:rFonts w:cstheme="minorHAnsi"/>
          <w:color w:val="222222"/>
          <w:shd w:val="clear" w:color="auto" w:fill="FFFFFF"/>
        </w:rPr>
        <w:t>egt</w:t>
      </w:r>
      <w:proofErr w:type="spellEnd"/>
      <w:r w:rsidRPr="005C319F">
        <w:rPr>
          <w:rFonts w:cstheme="minorHAnsi"/>
          <w:color w:val="222222"/>
          <w:shd w:val="clear" w:color="auto" w:fill="FFFFFF"/>
        </w:rPr>
        <w:t xml:space="preserve">/docs/html/annotated.html, click on v1 and then Application class. All the functions, attributes and </w:t>
      </w:r>
      <w:proofErr w:type="gramStart"/>
      <w:r w:rsidRPr="005C319F">
        <w:rPr>
          <w:rFonts w:cstheme="minorHAnsi"/>
          <w:color w:val="222222"/>
          <w:shd w:val="clear" w:color="auto" w:fill="FFFFFF"/>
        </w:rPr>
        <w:t>constructor</w:t>
      </w:r>
      <w:proofErr w:type="gramEnd"/>
      <w:r w:rsidRPr="005C319F">
        <w:rPr>
          <w:rFonts w:cstheme="minorHAnsi"/>
          <w:color w:val="222222"/>
          <w:shd w:val="clear" w:color="auto" w:fill="FFFFFF"/>
        </w:rPr>
        <w:t xml:space="preserve"> associated with the Application class is documented here. The application class is a helper class that does standard setup for inputs, outputs, event loop, etc. In this project, we construct an Application and run it using the </w:t>
      </w:r>
      <w:proofErr w:type="gramStart"/>
      <w:r w:rsidRPr="005C319F">
        <w:rPr>
          <w:rFonts w:cstheme="minorHAnsi"/>
          <w:color w:val="222222"/>
          <w:shd w:val="clear" w:color="auto" w:fill="FFFFFF"/>
        </w:rPr>
        <w:t>run(</w:t>
      </w:r>
      <w:proofErr w:type="gramEnd"/>
      <w:r w:rsidRPr="005C319F">
        <w:rPr>
          <w:rFonts w:cstheme="minorHAnsi"/>
          <w:color w:val="222222"/>
          <w:shd w:val="clear" w:color="auto" w:fill="FFFFFF"/>
        </w:rPr>
        <w:t>) method to run the application.</w:t>
      </w:r>
      <w:r w:rsidRPr="005C319F">
        <w:rPr>
          <w:rFonts w:cstheme="minorHAnsi"/>
          <w:b/>
          <w:bCs/>
          <w:color w:val="222222"/>
          <w:shd w:val="clear" w:color="auto" w:fill="FFFFFF"/>
        </w:rPr>
        <w:br/>
      </w:r>
      <w:r w:rsidRPr="005C319F">
        <w:rPr>
          <w:rFonts w:cstheme="minorHAnsi"/>
          <w:b/>
          <w:bCs/>
          <w:color w:val="222222"/>
          <w:shd w:val="clear" w:color="auto" w:fill="FFFFFF"/>
        </w:rPr>
        <w:br/>
      </w:r>
      <w:proofErr w:type="spellStart"/>
      <w:r w:rsidRPr="005C319F">
        <w:rPr>
          <w:rFonts w:cstheme="minorHAnsi"/>
          <w:b/>
          <w:bCs/>
          <w:color w:val="222222"/>
          <w:shd w:val="clear" w:color="auto" w:fill="FFFFFF"/>
        </w:rPr>
        <w:t>TopWindow</w:t>
      </w:r>
      <w:proofErr w:type="spellEnd"/>
      <w:r w:rsidRPr="005C319F">
        <w:rPr>
          <w:rFonts w:cstheme="minorHAnsi"/>
          <w:b/>
          <w:bCs/>
          <w:color w:val="222222"/>
          <w:shd w:val="clear" w:color="auto" w:fill="FFFFFF"/>
        </w:rPr>
        <w:t xml:space="preserve"> / Window Class:</w:t>
      </w:r>
      <w:r w:rsidRPr="005C319F">
        <w:rPr>
          <w:rFonts w:ascii="Open Sans" w:hAnsi="Open Sans" w:cs="Open Sans"/>
          <w:b/>
          <w:bCs/>
          <w:color w:val="000000" w:themeColor="text1"/>
          <w:sz w:val="21"/>
          <w:szCs w:val="21"/>
          <w:shd w:val="clear" w:color="auto" w:fill="E1F1F9"/>
        </w:rPr>
        <w:br/>
      </w:r>
      <w:r w:rsidRPr="005C319F">
        <w:rPr>
          <w:rFonts w:cstheme="minorHAnsi"/>
          <w:b/>
          <w:bCs/>
          <w:color w:val="222222"/>
          <w:shd w:val="clear" w:color="auto" w:fill="FFFFFF"/>
        </w:rPr>
        <w:br/>
      </w:r>
      <w:r w:rsidRPr="005C319F">
        <w:rPr>
          <w:rFonts w:cstheme="minorHAnsi"/>
          <w:color w:val="222222"/>
          <w:shd w:val="clear" w:color="auto" w:fill="FFFFFF"/>
        </w:rPr>
        <w:t>From ~/</w:t>
      </w:r>
      <w:proofErr w:type="spellStart"/>
      <w:r w:rsidRPr="005C319F">
        <w:rPr>
          <w:rFonts w:cstheme="minorHAnsi"/>
          <w:color w:val="222222"/>
          <w:shd w:val="clear" w:color="auto" w:fill="FFFFFF"/>
        </w:rPr>
        <w:t>egt</w:t>
      </w:r>
      <w:proofErr w:type="spellEnd"/>
      <w:r w:rsidRPr="005C319F">
        <w:rPr>
          <w:rFonts w:cstheme="minorHAnsi"/>
          <w:color w:val="222222"/>
          <w:shd w:val="clear" w:color="auto" w:fill="FFFFFF"/>
        </w:rPr>
        <w:t xml:space="preserve">/docs/html/annotated.html, click on v1 and then click on </w:t>
      </w:r>
      <w:proofErr w:type="spellStart"/>
      <w:r w:rsidRPr="005C319F">
        <w:rPr>
          <w:rFonts w:cstheme="minorHAnsi"/>
          <w:color w:val="222222"/>
          <w:shd w:val="clear" w:color="auto" w:fill="FFFFFF"/>
        </w:rPr>
        <w:t>TopWindow</w:t>
      </w:r>
      <w:proofErr w:type="spellEnd"/>
      <w:r w:rsidRPr="005C319F">
        <w:rPr>
          <w:rFonts w:cstheme="minorHAnsi"/>
          <w:color w:val="222222"/>
          <w:shd w:val="clear" w:color="auto" w:fill="FFFFFF"/>
        </w:rPr>
        <w:t xml:space="preserve"> or Window class. </w:t>
      </w:r>
      <w:proofErr w:type="spellStart"/>
      <w:r w:rsidRPr="005C319F">
        <w:rPr>
          <w:rFonts w:cstheme="minorHAnsi"/>
          <w:color w:val="222222"/>
          <w:shd w:val="clear" w:color="auto" w:fill="FFFFFF"/>
        </w:rPr>
        <w:t>TopWindow</w:t>
      </w:r>
      <w:proofErr w:type="spellEnd"/>
      <w:r w:rsidRPr="005C319F">
        <w:rPr>
          <w:rFonts w:cstheme="minorHAnsi"/>
          <w:color w:val="222222"/>
          <w:shd w:val="clear" w:color="auto" w:fill="FFFFFF"/>
        </w:rPr>
        <w:t xml:space="preserve"> is the main Window that provides functions like a pointer (cursor) that apply only to the top-level window. In this project, we use the </w:t>
      </w:r>
      <w:proofErr w:type="gramStart"/>
      <w:r w:rsidRPr="005C319F">
        <w:rPr>
          <w:rFonts w:cstheme="minorHAnsi"/>
          <w:color w:val="222222"/>
          <w:shd w:val="clear" w:color="auto" w:fill="FFFFFF"/>
        </w:rPr>
        <w:t>show(</w:t>
      </w:r>
      <w:proofErr w:type="gramEnd"/>
      <w:r w:rsidRPr="005C319F">
        <w:rPr>
          <w:rFonts w:cstheme="minorHAnsi"/>
          <w:color w:val="222222"/>
          <w:shd w:val="clear" w:color="auto" w:fill="FFFFFF"/>
        </w:rPr>
        <w:t xml:space="preserve">) method of the Window class to show the main window in which all widgets are drawn.  Additionally, we use the </w:t>
      </w:r>
      <w:proofErr w:type="spellStart"/>
      <w:r w:rsidRPr="005C319F">
        <w:rPr>
          <w:rFonts w:cstheme="minorHAnsi"/>
          <w:b/>
          <w:bCs/>
          <w:color w:val="222222"/>
          <w:shd w:val="clear" w:color="auto" w:fill="FFFFFF"/>
        </w:rPr>
        <w:t>UiLoader</w:t>
      </w:r>
      <w:proofErr w:type="spellEnd"/>
      <w:r w:rsidRPr="005C319F">
        <w:rPr>
          <w:rFonts w:cstheme="minorHAnsi"/>
          <w:color w:val="222222"/>
          <w:shd w:val="clear" w:color="auto" w:fill="FFFFFF"/>
        </w:rPr>
        <w:t xml:space="preserve"> to load the user interface from an XML file and cast it to a Window pointer.</w:t>
      </w:r>
      <w:r w:rsidRPr="005C319F">
        <w:rPr>
          <w:rFonts w:cstheme="minorHAnsi"/>
          <w:color w:val="222222"/>
          <w:shd w:val="clear" w:color="auto" w:fill="FFFFFF"/>
        </w:rPr>
        <w:br/>
      </w:r>
      <w:r w:rsidRPr="005C319F">
        <w:rPr>
          <w:rFonts w:cstheme="minorHAnsi"/>
          <w:color w:val="222222"/>
          <w:shd w:val="clear" w:color="auto" w:fill="FFFFFF"/>
        </w:rPr>
        <w:br/>
        <w:t>This class represents a widget that handles drawing to a Screen. It can create different screens or frames within the application and serves as a container for various widgets like buttons, labels, and sliders. Windows manage visibility and layout to navigate between screens in the application.</w:t>
      </w:r>
      <w:r w:rsidRPr="005C319F">
        <w:rPr>
          <w:rFonts w:cstheme="minorHAnsi"/>
          <w:color w:val="222222"/>
          <w:shd w:val="clear" w:color="auto" w:fill="FFFFFF"/>
        </w:rPr>
        <w:br/>
      </w:r>
      <w:r w:rsidRPr="005C319F">
        <w:rPr>
          <w:rFonts w:cstheme="minorHAnsi"/>
          <w:color w:val="222222"/>
          <w:shd w:val="clear" w:color="auto" w:fill="FFFFFF"/>
        </w:rPr>
        <w:br/>
      </w:r>
      <w:r w:rsidRPr="005C319F">
        <w:rPr>
          <w:rFonts w:cstheme="minorHAnsi"/>
          <w:b/>
          <w:bCs/>
          <w:color w:val="222222"/>
          <w:shd w:val="clear" w:color="auto" w:fill="FFFFFF"/>
        </w:rPr>
        <w:t>Button Class:</w:t>
      </w:r>
      <w:r w:rsidRPr="005C319F">
        <w:rPr>
          <w:rFonts w:cstheme="minorHAnsi"/>
          <w:color w:val="222222"/>
          <w:shd w:val="clear" w:color="auto" w:fill="FFFFFF"/>
        </w:rPr>
        <w:br/>
        <w:t>From ~/</w:t>
      </w:r>
      <w:proofErr w:type="spellStart"/>
      <w:r w:rsidRPr="005C319F">
        <w:rPr>
          <w:rFonts w:cstheme="minorHAnsi"/>
          <w:color w:val="222222"/>
          <w:shd w:val="clear" w:color="auto" w:fill="FFFFFF"/>
        </w:rPr>
        <w:t>egt</w:t>
      </w:r>
      <w:proofErr w:type="spellEnd"/>
      <w:r w:rsidRPr="005C319F">
        <w:rPr>
          <w:rFonts w:cstheme="minorHAnsi"/>
          <w:color w:val="222222"/>
          <w:shd w:val="clear" w:color="auto" w:fill="FFFFFF"/>
        </w:rPr>
        <w:t xml:space="preserve">/docs/html/annotated.html, click on v1 and then click on Button class. All the functions and </w:t>
      </w:r>
      <w:proofErr w:type="gramStart"/>
      <w:r w:rsidRPr="005C319F">
        <w:rPr>
          <w:rFonts w:cstheme="minorHAnsi"/>
          <w:color w:val="222222"/>
          <w:shd w:val="clear" w:color="auto" w:fill="FFFFFF"/>
        </w:rPr>
        <w:t>constructor</w:t>
      </w:r>
      <w:proofErr w:type="gramEnd"/>
      <w:r w:rsidRPr="005C319F">
        <w:rPr>
          <w:rFonts w:cstheme="minorHAnsi"/>
          <w:color w:val="222222"/>
          <w:shd w:val="clear" w:color="auto" w:fill="FFFFFF"/>
        </w:rPr>
        <w:t xml:space="preserve"> associated with the Button class is documented here. This class represents a basic button control that can be clicked to trigger actions. It </w:t>
      </w:r>
      <w:proofErr w:type="gramStart"/>
      <w:r w:rsidRPr="005C319F">
        <w:rPr>
          <w:rFonts w:cstheme="minorHAnsi"/>
          <w:color w:val="222222"/>
          <w:shd w:val="clear" w:color="auto" w:fill="FFFFFF"/>
        </w:rPr>
        <w:t>inherits</w:t>
      </w:r>
      <w:proofErr w:type="gramEnd"/>
      <w:r w:rsidRPr="005C319F">
        <w:rPr>
          <w:rFonts w:cstheme="minorHAnsi"/>
          <w:color w:val="222222"/>
          <w:shd w:val="clear" w:color="auto" w:fill="FFFFFF"/>
        </w:rPr>
        <w:t xml:space="preserve"> from </w:t>
      </w:r>
      <w:proofErr w:type="spellStart"/>
      <w:r w:rsidRPr="005C319F">
        <w:rPr>
          <w:rFonts w:cstheme="minorHAnsi"/>
          <w:color w:val="222222"/>
          <w:shd w:val="clear" w:color="auto" w:fill="FFFFFF"/>
        </w:rPr>
        <w:t>TextWidget</w:t>
      </w:r>
      <w:proofErr w:type="spellEnd"/>
      <w:r w:rsidRPr="005C319F">
        <w:rPr>
          <w:rFonts w:cstheme="minorHAnsi"/>
          <w:color w:val="222222"/>
          <w:shd w:val="clear" w:color="auto" w:fill="FFFFFF"/>
        </w:rPr>
        <w:t>, allowing it to display text with UTF-8 encoding and multiline support. When constructing a button widget, you can provide the text to be displayed on the button.</w:t>
      </w:r>
      <w:r w:rsidRPr="005C319F">
        <w:rPr>
          <w:rFonts w:cstheme="minorHAnsi"/>
          <w:color w:val="222222"/>
          <w:shd w:val="clear" w:color="auto" w:fill="FFFFFF"/>
        </w:rPr>
        <w:br/>
      </w:r>
      <w:r w:rsidRPr="005C319F">
        <w:rPr>
          <w:rFonts w:cstheme="minorHAnsi"/>
          <w:color w:val="222222"/>
          <w:shd w:val="clear" w:color="auto" w:fill="FFFFFF"/>
        </w:rPr>
        <w:br/>
      </w:r>
      <w:proofErr w:type="spellStart"/>
      <w:r w:rsidRPr="005C319F">
        <w:rPr>
          <w:rFonts w:cstheme="minorHAnsi"/>
          <w:b/>
          <w:bCs/>
          <w:color w:val="222222"/>
          <w:shd w:val="clear" w:color="auto" w:fill="FFFFFF"/>
        </w:rPr>
        <w:t>ImageButton</w:t>
      </w:r>
      <w:proofErr w:type="spellEnd"/>
      <w:r w:rsidRPr="005C319F">
        <w:rPr>
          <w:rFonts w:cstheme="minorHAnsi"/>
          <w:b/>
          <w:bCs/>
          <w:color w:val="222222"/>
          <w:shd w:val="clear" w:color="auto" w:fill="FFFFFF"/>
        </w:rPr>
        <w:t xml:space="preserve"> Class:</w:t>
      </w:r>
      <w:r w:rsidRPr="005C319F">
        <w:rPr>
          <w:rFonts w:cstheme="minorHAnsi"/>
          <w:b/>
          <w:bCs/>
          <w:color w:val="222222"/>
          <w:shd w:val="clear" w:color="auto" w:fill="FFFFFF"/>
        </w:rPr>
        <w:br/>
      </w:r>
      <w:r w:rsidRPr="005C319F">
        <w:rPr>
          <w:rFonts w:cstheme="minorHAnsi"/>
          <w:color w:val="222222"/>
          <w:shd w:val="clear" w:color="auto" w:fill="FFFFFF"/>
        </w:rPr>
        <w:t xml:space="preserve">This class represents a button that contains both text and an image. It inherits functionality from the </w:t>
      </w:r>
      <w:proofErr w:type="spellStart"/>
      <w:r w:rsidRPr="005C319F">
        <w:rPr>
          <w:rFonts w:cstheme="minorHAnsi"/>
          <w:color w:val="222222"/>
          <w:shd w:val="clear" w:color="auto" w:fill="FFFFFF"/>
        </w:rPr>
        <w:t>ImageHolder</w:t>
      </w:r>
      <w:proofErr w:type="spellEnd"/>
      <w:r w:rsidRPr="005C319F">
        <w:rPr>
          <w:rFonts w:cstheme="minorHAnsi"/>
          <w:color w:val="222222"/>
          <w:shd w:val="clear" w:color="auto" w:fill="FFFFFF"/>
        </w:rPr>
        <w:t xml:space="preserve"> template, which combines the features of the Button class with image display capabilities. The position of the text is relative to the image, and the alignment of the text works as usual. If there is no text, the image is aligned relative to the position where the text would be. Layout rules dictate that when text is displayed, the </w:t>
      </w:r>
      <w:proofErr w:type="spellStart"/>
      <w:r w:rsidRPr="005C319F">
        <w:rPr>
          <w:rFonts w:cstheme="minorHAnsi"/>
          <w:color w:val="222222"/>
          <w:shd w:val="clear" w:color="auto" w:fill="FFFFFF"/>
        </w:rPr>
        <w:t>autoscale</w:t>
      </w:r>
      <w:proofErr w:type="spellEnd"/>
      <w:r w:rsidRPr="005C319F">
        <w:rPr>
          <w:rFonts w:cstheme="minorHAnsi"/>
          <w:color w:val="222222"/>
          <w:shd w:val="clear" w:color="auto" w:fill="FFFFFF"/>
        </w:rPr>
        <w:t xml:space="preserve"> feature does not affect the layout. The size of the button will be updated to accommodate the original size of the image plus extra space for the text, unless the auto resize feature is disabled. If a size is specified for the button and there is no text, the image will be scaled to fit the button size, with the option to maintain the original aspect ratio during scaling.</w:t>
      </w:r>
      <w:r w:rsidRPr="005C319F">
        <w:rPr>
          <w:rFonts w:cstheme="minorHAnsi"/>
          <w:color w:val="222222"/>
          <w:shd w:val="clear" w:color="auto" w:fill="FFFFFF"/>
        </w:rPr>
        <w:br/>
      </w:r>
      <w:r w:rsidRPr="005C319F">
        <w:rPr>
          <w:rFonts w:cstheme="minorHAnsi"/>
          <w:color w:val="222222"/>
          <w:shd w:val="clear" w:color="auto" w:fill="FFFFFF"/>
        </w:rPr>
        <w:br/>
      </w:r>
      <w:r w:rsidRPr="005C319F">
        <w:rPr>
          <w:rFonts w:cstheme="minorHAnsi"/>
          <w:b/>
          <w:bCs/>
          <w:color w:val="222222"/>
          <w:shd w:val="clear" w:color="auto" w:fill="FFFFFF"/>
        </w:rPr>
        <w:t>Slider Class:</w:t>
      </w:r>
    </w:p>
    <w:p w14:paraId="38A18BCB" w14:textId="0D1410D9" w:rsidR="005C319F" w:rsidRPr="005C319F" w:rsidRDefault="005C319F" w:rsidP="005C319F">
      <w:p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cstheme="minorHAnsi"/>
          <w:color w:val="222222"/>
          <w:shd w:val="clear" w:color="auto" w:fill="FFFFFF"/>
        </w:rPr>
      </w:pPr>
      <w:r w:rsidRPr="005C319F">
        <w:rPr>
          <w:rFonts w:cstheme="minorHAnsi"/>
          <w:color w:val="222222"/>
          <w:shd w:val="clear" w:color="auto" w:fill="FFFFFF"/>
        </w:rPr>
        <w:t>From ~/</w:t>
      </w:r>
      <w:proofErr w:type="spellStart"/>
      <w:r w:rsidRPr="005C319F">
        <w:rPr>
          <w:rFonts w:cstheme="minorHAnsi"/>
          <w:color w:val="222222"/>
          <w:shd w:val="clear" w:color="auto" w:fill="FFFFFF"/>
        </w:rPr>
        <w:t>egt</w:t>
      </w:r>
      <w:proofErr w:type="spellEnd"/>
      <w:r w:rsidRPr="005C319F">
        <w:rPr>
          <w:rFonts w:cstheme="minorHAnsi"/>
          <w:color w:val="222222"/>
          <w:shd w:val="clear" w:color="auto" w:fill="FFFFFF"/>
        </w:rPr>
        <w:t xml:space="preserve">/docs/html/annotated.html, click on v1 and then click on Slider class. All the functions and </w:t>
      </w:r>
      <w:r w:rsidR="00AC24BB" w:rsidRPr="005C319F">
        <w:rPr>
          <w:rFonts w:cstheme="minorHAnsi"/>
          <w:color w:val="222222"/>
          <w:shd w:val="clear" w:color="auto" w:fill="FFFFFF"/>
        </w:rPr>
        <w:t>constructors</w:t>
      </w:r>
      <w:r w:rsidRPr="005C319F">
        <w:rPr>
          <w:rFonts w:cstheme="minorHAnsi"/>
          <w:color w:val="222222"/>
          <w:shd w:val="clear" w:color="auto" w:fill="FFFFFF"/>
        </w:rPr>
        <w:t xml:space="preserve"> associated with the Slider class are documented here. This class represents a slider widget that allows users to select a value within a specified range. The Slider class inherits functionality from the </w:t>
      </w:r>
      <w:proofErr w:type="spellStart"/>
      <w:r w:rsidRPr="005C319F">
        <w:rPr>
          <w:rFonts w:cstheme="minorHAnsi"/>
          <w:color w:val="222222"/>
          <w:shd w:val="clear" w:color="auto" w:fill="FFFFFF"/>
        </w:rPr>
        <w:t>ValueRangeWidget</w:t>
      </w:r>
      <w:proofErr w:type="spellEnd"/>
      <w:r w:rsidRPr="005C319F">
        <w:rPr>
          <w:rFonts w:cstheme="minorHAnsi"/>
          <w:color w:val="222222"/>
          <w:shd w:val="clear" w:color="auto" w:fill="FFFFFF"/>
        </w:rPr>
        <w:t xml:space="preserve"> template, enabling it to manage a range of values. Users can customize the appearance and behavior of the slider by setting various properties such as color, size, and slider flags.</w:t>
      </w:r>
      <w:r w:rsidRPr="005C319F">
        <w:rPr>
          <w:rFonts w:cstheme="minorHAnsi"/>
          <w:color w:val="222222"/>
          <w:shd w:val="clear" w:color="auto" w:fill="FFFFFF"/>
        </w:rPr>
        <w:br/>
      </w:r>
      <w:r w:rsidRPr="005C319F">
        <w:rPr>
          <w:rFonts w:cstheme="minorHAnsi"/>
          <w:color w:val="222222"/>
          <w:shd w:val="clear" w:color="auto" w:fill="FFFFFF"/>
        </w:rPr>
        <w:br/>
      </w:r>
      <w:r w:rsidRPr="005C319F">
        <w:rPr>
          <w:rFonts w:cstheme="minorHAnsi"/>
          <w:color w:val="222222"/>
          <w:shd w:val="clear" w:color="auto" w:fill="FFFFFF"/>
        </w:rPr>
        <w:br/>
      </w:r>
      <w:r w:rsidRPr="005C319F">
        <w:rPr>
          <w:rFonts w:cstheme="minorHAnsi"/>
          <w:b/>
          <w:bCs/>
          <w:color w:val="222222"/>
          <w:shd w:val="clear" w:color="auto" w:fill="FFFFFF"/>
        </w:rPr>
        <w:t>Label Class</w:t>
      </w:r>
    </w:p>
    <w:p w14:paraId="287CCF9A" w14:textId="77777777" w:rsidR="005C319F" w:rsidRPr="005C319F" w:rsidRDefault="005C319F" w:rsidP="005C319F">
      <w:p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cstheme="minorHAnsi"/>
          <w:color w:val="222222"/>
          <w:shd w:val="clear" w:color="auto" w:fill="FFFFFF"/>
        </w:rPr>
      </w:pPr>
    </w:p>
    <w:p w14:paraId="57350D27" w14:textId="77777777" w:rsidR="005C319F" w:rsidRPr="005C319F" w:rsidRDefault="005C319F" w:rsidP="005C319F">
      <w:p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cstheme="minorHAnsi"/>
          <w:color w:val="222222"/>
          <w:shd w:val="clear" w:color="auto" w:fill="FFFFFF"/>
        </w:rPr>
      </w:pPr>
      <w:r w:rsidRPr="005C319F">
        <w:rPr>
          <w:rFonts w:cstheme="minorHAnsi"/>
          <w:color w:val="222222"/>
          <w:shd w:val="clear" w:color="auto" w:fill="FFFFFF"/>
        </w:rPr>
        <w:lastRenderedPageBreak/>
        <w:t>From ~/</w:t>
      </w:r>
      <w:proofErr w:type="spellStart"/>
      <w:r w:rsidRPr="005C319F">
        <w:rPr>
          <w:rFonts w:cstheme="minorHAnsi"/>
          <w:color w:val="222222"/>
          <w:shd w:val="clear" w:color="auto" w:fill="FFFFFF"/>
        </w:rPr>
        <w:t>egt</w:t>
      </w:r>
      <w:proofErr w:type="spellEnd"/>
      <w:r w:rsidRPr="005C319F">
        <w:rPr>
          <w:rFonts w:cstheme="minorHAnsi"/>
          <w:color w:val="222222"/>
          <w:shd w:val="clear" w:color="auto" w:fill="FFFFFF"/>
        </w:rPr>
        <w:t xml:space="preserve">/docs/html/annotated.html, click on v1 and then click on Label class. All the functions and constructors associated with the Label class are documented here. This class represents a widget used for displaying text on the screen. With the Label class, users can create text elements with different content and alignment options. The Label class inherits functionality from the </w:t>
      </w:r>
      <w:proofErr w:type="spellStart"/>
      <w:r w:rsidRPr="005C319F">
        <w:rPr>
          <w:rFonts w:cstheme="minorHAnsi"/>
          <w:color w:val="222222"/>
          <w:shd w:val="clear" w:color="auto" w:fill="FFFFFF"/>
        </w:rPr>
        <w:t>TextWidget</w:t>
      </w:r>
      <w:proofErr w:type="spellEnd"/>
      <w:r w:rsidRPr="005C319F">
        <w:rPr>
          <w:rFonts w:cstheme="minorHAnsi"/>
          <w:color w:val="222222"/>
          <w:shd w:val="clear" w:color="auto" w:fill="FFFFFF"/>
        </w:rPr>
        <w:t xml:space="preserve"> class, providing features for rendering and managing text content. Users can customize the appearance and behavior of labels by specifying text alignment, font properties, and parent frames.</w:t>
      </w:r>
    </w:p>
    <w:p w14:paraId="29467294" w14:textId="77777777" w:rsidR="005C319F" w:rsidRPr="005C319F" w:rsidRDefault="005C319F" w:rsidP="005C319F">
      <w:p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cstheme="minorHAnsi"/>
          <w:color w:val="222222"/>
          <w:shd w:val="clear" w:color="auto" w:fill="FFFFFF"/>
        </w:rPr>
      </w:pPr>
    </w:p>
    <w:p w14:paraId="0EA65057" w14:textId="77777777" w:rsidR="005C319F" w:rsidRPr="005C319F" w:rsidRDefault="005C319F" w:rsidP="005C319F">
      <w:p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cstheme="minorHAnsi"/>
          <w:b/>
          <w:bCs/>
          <w:color w:val="222222"/>
          <w:shd w:val="clear" w:color="auto" w:fill="FFFFFF"/>
        </w:rPr>
      </w:pPr>
      <w:proofErr w:type="spellStart"/>
      <w:r w:rsidRPr="005C319F">
        <w:rPr>
          <w:rFonts w:cstheme="minorHAnsi"/>
          <w:b/>
          <w:bCs/>
          <w:color w:val="222222"/>
          <w:shd w:val="clear" w:color="auto" w:fill="FFFFFF"/>
        </w:rPr>
        <w:t>ImageLabel</w:t>
      </w:r>
      <w:proofErr w:type="spellEnd"/>
      <w:r w:rsidRPr="005C319F">
        <w:rPr>
          <w:rFonts w:cstheme="minorHAnsi"/>
          <w:b/>
          <w:bCs/>
          <w:color w:val="222222"/>
          <w:shd w:val="clear" w:color="auto" w:fill="FFFFFF"/>
        </w:rPr>
        <w:t xml:space="preserve"> Class</w:t>
      </w:r>
    </w:p>
    <w:p w14:paraId="1D64D267" w14:textId="77777777" w:rsidR="005C319F" w:rsidRPr="005C319F" w:rsidRDefault="005C319F" w:rsidP="005C319F">
      <w:p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cstheme="minorHAnsi"/>
          <w:color w:val="222222"/>
          <w:shd w:val="clear" w:color="auto" w:fill="FFFFFF"/>
        </w:rPr>
      </w:pPr>
    </w:p>
    <w:p w14:paraId="3FE8871E" w14:textId="77777777" w:rsidR="005C319F" w:rsidRPr="005C319F" w:rsidRDefault="005C319F" w:rsidP="005C319F">
      <w:pPr>
        <w:pBdr>
          <w:top w:val="single" w:sz="2" w:space="0" w:color="E3E3E3"/>
          <w:left w:val="single" w:sz="2" w:space="5" w:color="E3E3E3"/>
          <w:bottom w:val="single" w:sz="2" w:space="0" w:color="E3E3E3"/>
          <w:right w:val="single" w:sz="2" w:space="0" w:color="E3E3E3"/>
        </w:pBdr>
        <w:shd w:val="clear" w:color="auto" w:fill="FFFFFF" w:themeFill="background1"/>
        <w:spacing w:before="120" w:after="120" w:line="240" w:lineRule="auto"/>
      </w:pPr>
      <w:r w:rsidRPr="005C319F">
        <w:rPr>
          <w:color w:val="222222"/>
          <w:shd w:val="clear" w:color="auto" w:fill="FFFFFF"/>
        </w:rPr>
        <w:t>From ~/</w:t>
      </w:r>
      <w:proofErr w:type="spellStart"/>
      <w:r w:rsidRPr="005C319F">
        <w:rPr>
          <w:color w:val="222222"/>
          <w:shd w:val="clear" w:color="auto" w:fill="FFFFFF"/>
        </w:rPr>
        <w:t>egt</w:t>
      </w:r>
      <w:proofErr w:type="spellEnd"/>
      <w:r w:rsidRPr="005C319F">
        <w:rPr>
          <w:color w:val="222222"/>
          <w:shd w:val="clear" w:color="auto" w:fill="FFFFFF"/>
        </w:rPr>
        <w:t xml:space="preserve">/docs/html/annotated.html, click on v1 and then click on </w:t>
      </w:r>
      <w:proofErr w:type="spellStart"/>
      <w:r w:rsidRPr="005C319F">
        <w:rPr>
          <w:color w:val="222222"/>
          <w:shd w:val="clear" w:color="auto" w:fill="FFFFFF"/>
        </w:rPr>
        <w:t>ImageLabel</w:t>
      </w:r>
      <w:proofErr w:type="spellEnd"/>
      <w:r w:rsidRPr="005C319F">
        <w:rPr>
          <w:color w:val="222222"/>
          <w:shd w:val="clear" w:color="auto" w:fill="FFFFFF"/>
        </w:rPr>
        <w:t xml:space="preserve"> class. All the functions and constructors associated with the </w:t>
      </w:r>
      <w:proofErr w:type="spellStart"/>
      <w:r w:rsidRPr="005C319F">
        <w:rPr>
          <w:color w:val="222222"/>
          <w:shd w:val="clear" w:color="auto" w:fill="FFFFFF"/>
        </w:rPr>
        <w:t>ImageLabel</w:t>
      </w:r>
      <w:proofErr w:type="spellEnd"/>
      <w:r w:rsidRPr="005C319F">
        <w:rPr>
          <w:color w:val="222222"/>
          <w:shd w:val="clear" w:color="auto" w:fill="FFFFFF"/>
        </w:rPr>
        <w:t xml:space="preserve"> class are documented here. This class extends the functionality of the Label class by incorporating support for displaying images alongside text. Users can use the </w:t>
      </w:r>
      <w:proofErr w:type="spellStart"/>
      <w:r w:rsidRPr="005C319F">
        <w:rPr>
          <w:color w:val="222222"/>
          <w:shd w:val="clear" w:color="auto" w:fill="FFFFFF"/>
        </w:rPr>
        <w:t>ImageLabel</w:t>
      </w:r>
      <w:proofErr w:type="spellEnd"/>
      <w:r w:rsidRPr="005C319F">
        <w:rPr>
          <w:color w:val="222222"/>
          <w:shd w:val="clear" w:color="auto" w:fill="FFFFFF"/>
        </w:rPr>
        <w:t xml:space="preserve"> class to create widgets that combine both text and images in a visually appealing manner. By leveraging the </w:t>
      </w:r>
      <w:proofErr w:type="spellStart"/>
      <w:r w:rsidRPr="005C319F">
        <w:rPr>
          <w:color w:val="222222"/>
          <w:shd w:val="clear" w:color="auto" w:fill="FFFFFF"/>
        </w:rPr>
        <w:t>ImageHolder</w:t>
      </w:r>
      <w:proofErr w:type="spellEnd"/>
      <w:r w:rsidRPr="005C319F">
        <w:rPr>
          <w:color w:val="222222"/>
          <w:shd w:val="clear" w:color="auto" w:fill="FFFFFF"/>
        </w:rPr>
        <w:t xml:space="preserve"> template, the </w:t>
      </w:r>
      <w:proofErr w:type="spellStart"/>
      <w:r w:rsidRPr="005C319F">
        <w:rPr>
          <w:color w:val="222222"/>
          <w:shd w:val="clear" w:color="auto" w:fill="FFFFFF"/>
        </w:rPr>
        <w:t>ImageLabel</w:t>
      </w:r>
      <w:proofErr w:type="spellEnd"/>
      <w:r w:rsidRPr="005C319F">
        <w:rPr>
          <w:color w:val="222222"/>
          <w:shd w:val="clear" w:color="auto" w:fill="FFFFFF"/>
        </w:rPr>
        <w:t xml:space="preserve"> class enables seamless integration of images with text, allowing for flexible layout options and enhanced user interfaces.</w:t>
      </w:r>
      <w:r w:rsidRPr="005C319F">
        <w:rPr>
          <w:rFonts w:cstheme="minorHAnsi"/>
          <w:color w:val="222222"/>
          <w:shd w:val="clear" w:color="auto" w:fill="FFFFFF"/>
        </w:rPr>
        <w:br/>
      </w:r>
    </w:p>
    <w:p w14:paraId="56947199" w14:textId="77777777" w:rsidR="005C319F" w:rsidRPr="005C319F" w:rsidRDefault="005C319F" w:rsidP="005C319F">
      <w:pPr>
        <w:pBdr>
          <w:top w:val="single" w:sz="2" w:space="0" w:color="E3E3E3"/>
          <w:left w:val="single" w:sz="2" w:space="5" w:color="E3E3E3"/>
          <w:bottom w:val="single" w:sz="2" w:space="0" w:color="E3E3E3"/>
          <w:right w:val="single" w:sz="2" w:space="0" w:color="E3E3E3"/>
        </w:pBdr>
        <w:shd w:val="clear" w:color="auto" w:fill="FFFFFF" w:themeFill="background1"/>
        <w:spacing w:before="120" w:after="120" w:line="240" w:lineRule="auto"/>
        <w:rPr>
          <w:color w:val="222222"/>
          <w:shd w:val="clear" w:color="auto" w:fill="FFFFFF"/>
        </w:rPr>
      </w:pPr>
      <w:proofErr w:type="spellStart"/>
      <w:r w:rsidRPr="005C319F">
        <w:rPr>
          <w:b/>
          <w:color w:val="222222"/>
          <w:shd w:val="clear" w:color="auto" w:fill="FFFFFF"/>
        </w:rPr>
        <w:t>TextBox</w:t>
      </w:r>
      <w:proofErr w:type="spellEnd"/>
      <w:r w:rsidRPr="005C319F">
        <w:rPr>
          <w:b/>
          <w:color w:val="222222"/>
          <w:shd w:val="clear" w:color="auto" w:fill="FFFFFF"/>
        </w:rPr>
        <w:t xml:space="preserve"> Class</w:t>
      </w:r>
      <w:r w:rsidRPr="005C319F">
        <w:rPr>
          <w:color w:val="222222"/>
          <w:shd w:val="clear" w:color="auto" w:fill="FFFFFF"/>
        </w:rPr>
        <w:t>:</w:t>
      </w:r>
      <w:r w:rsidRPr="005C319F">
        <w:rPr>
          <w:rFonts w:cstheme="minorHAnsi"/>
          <w:color w:val="222222"/>
          <w:shd w:val="clear" w:color="auto" w:fill="FFFFFF"/>
        </w:rPr>
        <w:br/>
      </w:r>
      <w:r w:rsidRPr="005C319F">
        <w:rPr>
          <w:rFonts w:cstheme="minorHAnsi"/>
          <w:color w:val="222222"/>
          <w:shd w:val="clear" w:color="auto" w:fill="FFFFFF"/>
        </w:rPr>
        <w:br/>
      </w:r>
      <w:r w:rsidRPr="005C319F">
        <w:rPr>
          <w:color w:val="222222"/>
          <w:shd w:val="clear" w:color="auto" w:fill="FFFFFF"/>
        </w:rPr>
        <w:t xml:space="preserve">The </w:t>
      </w:r>
      <w:proofErr w:type="spellStart"/>
      <w:r w:rsidRPr="005C319F">
        <w:rPr>
          <w:color w:val="222222"/>
          <w:shd w:val="clear" w:color="auto" w:fill="FFFFFF"/>
        </w:rPr>
        <w:t>TextBox</w:t>
      </w:r>
      <w:proofErr w:type="spellEnd"/>
      <w:r w:rsidRPr="005C319F">
        <w:rPr>
          <w:color w:val="222222"/>
          <w:shd w:val="clear" w:color="auto" w:fill="FFFFFF"/>
        </w:rPr>
        <w:t xml:space="preserve"> class is a versatile input text box that supports UTF-8 encoding, cursor movement, text selection for copy or deletion, multi-line text, word wrapping, customizable alignment, optional virtual keyboard display, horizontal and vertical scrolling, input validation through callback functions, and provides comprehensive methods for text manipulation including insertion, deletion, cursor positioning, and text selection, along with built-in mechanisms for text layout computation and rendering, as well as interactive components like scrollbars for scrolling.</w:t>
      </w:r>
      <w:r w:rsidRPr="005C319F">
        <w:rPr>
          <w:rFonts w:cstheme="minorHAnsi"/>
          <w:color w:val="222222"/>
          <w:shd w:val="clear" w:color="auto" w:fill="FFFFFF"/>
        </w:rPr>
        <w:br/>
      </w:r>
      <w:r w:rsidRPr="005C319F">
        <w:rPr>
          <w:rFonts w:cstheme="minorHAnsi"/>
          <w:color w:val="222222"/>
          <w:shd w:val="clear" w:color="auto" w:fill="FFFFFF"/>
        </w:rPr>
        <w:br/>
      </w:r>
    </w:p>
    <w:p w14:paraId="17D6E369" w14:textId="77777777" w:rsidR="005C319F" w:rsidRPr="005C319F" w:rsidRDefault="005C319F" w:rsidP="005C319F">
      <w:p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cstheme="minorHAnsi"/>
          <w:b/>
          <w:bCs/>
          <w:color w:val="222222"/>
          <w:shd w:val="clear" w:color="auto" w:fill="FFFFFF"/>
        </w:rPr>
      </w:pPr>
      <w:proofErr w:type="spellStart"/>
      <w:r w:rsidRPr="005C319F">
        <w:rPr>
          <w:rFonts w:cstheme="minorHAnsi"/>
          <w:b/>
          <w:bCs/>
          <w:color w:val="222222"/>
          <w:shd w:val="clear" w:color="auto" w:fill="FFFFFF"/>
        </w:rPr>
        <w:t>AutoAnimation</w:t>
      </w:r>
      <w:proofErr w:type="spellEnd"/>
      <w:r w:rsidRPr="005C319F">
        <w:rPr>
          <w:rFonts w:cstheme="minorHAnsi"/>
          <w:b/>
          <w:bCs/>
          <w:color w:val="222222"/>
          <w:shd w:val="clear" w:color="auto" w:fill="FFFFFF"/>
        </w:rPr>
        <w:t xml:space="preserve"> Class:</w:t>
      </w:r>
    </w:p>
    <w:p w14:paraId="29DEEB0B" w14:textId="77777777" w:rsidR="005C319F" w:rsidRPr="005C319F" w:rsidRDefault="005C319F" w:rsidP="005C319F">
      <w:p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cstheme="minorHAnsi"/>
          <w:color w:val="222222"/>
          <w:shd w:val="clear" w:color="auto" w:fill="FFFFFF"/>
        </w:rPr>
      </w:pPr>
      <w:r w:rsidRPr="005C319F">
        <w:rPr>
          <w:rFonts w:cstheme="minorHAnsi"/>
          <w:color w:val="222222"/>
          <w:shd w:val="clear" w:color="auto" w:fill="FFFFFF"/>
        </w:rPr>
        <w:t xml:space="preserve">The </w:t>
      </w:r>
      <w:proofErr w:type="spellStart"/>
      <w:r w:rsidRPr="005C319F">
        <w:rPr>
          <w:rFonts w:cstheme="minorHAnsi"/>
          <w:color w:val="222222"/>
          <w:shd w:val="clear" w:color="auto" w:fill="FFFFFF"/>
        </w:rPr>
        <w:t>AutoAnimation</w:t>
      </w:r>
      <w:proofErr w:type="spellEnd"/>
      <w:r w:rsidRPr="005C319F">
        <w:rPr>
          <w:rFonts w:cstheme="minorHAnsi"/>
          <w:color w:val="222222"/>
          <w:shd w:val="clear" w:color="auto" w:fill="FFFFFF"/>
        </w:rPr>
        <w:t xml:space="preserve"> class is a specialized animation class that includes a built-in timer to manage the animation's periodic updates. This class simplifies the creation and control of animations by automatically handling the timing and progression of the animation, allowing users to focus on defining the start and end values, the duration, and the easing function.</w:t>
      </w:r>
      <w:r w:rsidRPr="005C319F">
        <w:rPr>
          <w:rFonts w:cstheme="minorHAnsi"/>
          <w:color w:val="222222"/>
          <w:shd w:val="clear" w:color="auto" w:fill="FFFFFF"/>
        </w:rPr>
        <w:br/>
      </w:r>
      <w:r w:rsidRPr="005C319F">
        <w:rPr>
          <w:rFonts w:cstheme="minorHAnsi"/>
          <w:color w:val="222222"/>
          <w:shd w:val="clear" w:color="auto" w:fill="FFFFFF"/>
        </w:rPr>
        <w:br/>
      </w:r>
      <w:r w:rsidRPr="005C319F">
        <w:rPr>
          <w:b/>
          <w:bCs/>
        </w:rPr>
        <w:t>Handle Number Button Click (Lambda Function):</w:t>
      </w:r>
    </w:p>
    <w:p w14:paraId="67EBCBCD" w14:textId="2767CE91" w:rsidR="005C319F" w:rsidRPr="00C35EEB" w:rsidRDefault="005C319F" w:rsidP="00C35EEB">
      <w:r w:rsidRPr="005C319F">
        <w:t xml:space="preserve">The lambda function </w:t>
      </w:r>
      <w:proofErr w:type="spellStart"/>
      <w:r w:rsidRPr="005C319F">
        <w:t>handleNumberButtonClick</w:t>
      </w:r>
      <w:proofErr w:type="spellEnd"/>
      <w:r w:rsidRPr="005C319F">
        <w:t xml:space="preserve"> handles the click events for number buttons on a keypad. It appends the clicked number to an input string and updates a display with masked input (" * "). When four numbers are entered, it checks the input against a predefined PIN ("1212"). If the PIN is correct, it transitions from the keypad screen to the slider screen. If the PIN is incorrect, it transitions to the incorrect pin screen.</w:t>
      </w:r>
      <w:r w:rsidRPr="005C319F">
        <w:br/>
      </w:r>
      <w:r w:rsidRPr="005C319F">
        <w:br/>
      </w:r>
      <w:r w:rsidRPr="005C319F">
        <w:rPr>
          <w:b/>
          <w:bCs/>
        </w:rPr>
        <w:t>Setup Slider Value Function</w:t>
      </w:r>
      <w:r w:rsidRPr="005C319F">
        <w:t>:</w:t>
      </w:r>
      <w:r w:rsidRPr="005C319F">
        <w:br/>
      </w:r>
      <w:r w:rsidRPr="005C319F">
        <w:rPr>
          <w:rFonts w:cstheme="minorHAnsi"/>
          <w:b/>
          <w:bCs/>
          <w:color w:val="222222"/>
          <w:shd w:val="clear" w:color="auto" w:fill="FFFFFF"/>
        </w:rPr>
        <w:br/>
      </w:r>
      <w:r w:rsidRPr="04D372FA">
        <w:rPr>
          <w:rFonts w:cstheme="minorBidi"/>
          <w:color w:val="222222"/>
          <w:shd w:val="clear" w:color="auto" w:fill="FFFFFF"/>
        </w:rPr>
        <w:t xml:space="preserve">The </w:t>
      </w:r>
      <w:proofErr w:type="spellStart"/>
      <w:r w:rsidRPr="04D372FA">
        <w:rPr>
          <w:rFonts w:cstheme="minorBidi"/>
          <w:color w:val="222222"/>
          <w:shd w:val="clear" w:color="auto" w:fill="FFFFFF"/>
        </w:rPr>
        <w:t>setup_Slider_Value</w:t>
      </w:r>
      <w:proofErr w:type="spellEnd"/>
      <w:r w:rsidRPr="04D372FA">
        <w:rPr>
          <w:rFonts w:cstheme="minorBidi"/>
          <w:color w:val="222222"/>
          <w:shd w:val="clear" w:color="auto" w:fill="FFFFFF"/>
        </w:rPr>
        <w:t xml:space="preserve"> function customizes the behavior of a slider widget by adjusting its value based on a specified step increment and ensures that a label displays the correct, adjusted slider value. This function connects an event handler to the slider's value change event, dynamically updates the slider's value to a multiple of the step </w:t>
      </w:r>
      <w:proofErr w:type="gramStart"/>
      <w:r w:rsidRPr="04D372FA">
        <w:rPr>
          <w:rFonts w:cstheme="minorBidi"/>
          <w:color w:val="222222"/>
          <w:shd w:val="clear" w:color="auto" w:fill="FFFFFF"/>
        </w:rPr>
        <w:t>increment, and</w:t>
      </w:r>
      <w:proofErr w:type="gramEnd"/>
      <w:r w:rsidRPr="04D372FA">
        <w:rPr>
          <w:rFonts w:cstheme="minorBidi"/>
          <w:color w:val="222222"/>
          <w:shd w:val="clear" w:color="auto" w:fill="FFFFFF"/>
        </w:rPr>
        <w:t xml:space="preserve"> updates the label to reflect this value.</w:t>
      </w:r>
      <w:r w:rsidRPr="005C319F">
        <w:rPr>
          <w:rFonts w:cstheme="minorHAnsi"/>
          <w:color w:val="222222"/>
          <w:shd w:val="clear" w:color="auto" w:fill="FFFFFF"/>
        </w:rPr>
        <w:br/>
      </w:r>
      <w:r w:rsidRPr="005C319F">
        <w:rPr>
          <w:rFonts w:cstheme="minorHAnsi"/>
          <w:color w:val="222222"/>
          <w:shd w:val="clear" w:color="auto" w:fill="FFFFFF"/>
        </w:rPr>
        <w:br/>
      </w:r>
      <w:r w:rsidRPr="04D372FA">
        <w:rPr>
          <w:rFonts w:cstheme="minorBidi"/>
          <w:b/>
          <w:color w:val="222222"/>
          <w:shd w:val="clear" w:color="auto" w:fill="FFFFFF"/>
        </w:rPr>
        <w:t>Setup Scrolling Text Animation Function:</w:t>
      </w:r>
      <w:r w:rsidRPr="005C319F">
        <w:rPr>
          <w:rFonts w:cstheme="minorHAnsi"/>
          <w:b/>
          <w:bCs/>
          <w:color w:val="222222"/>
          <w:shd w:val="clear" w:color="auto" w:fill="FFFFFF"/>
        </w:rPr>
        <w:br/>
      </w:r>
      <w:r w:rsidRPr="04D372FA">
        <w:rPr>
          <w:rFonts w:cstheme="minorBidi"/>
          <w:b/>
          <w:color w:val="222222"/>
          <w:shd w:val="clear" w:color="auto" w:fill="FFFFFF"/>
        </w:rPr>
        <w:t xml:space="preserve">             </w:t>
      </w:r>
      <w:r w:rsidRPr="04D372FA">
        <w:rPr>
          <w:rFonts w:cstheme="minorBidi"/>
          <w:color w:val="222222"/>
          <w:shd w:val="clear" w:color="auto" w:fill="FFFFFF"/>
        </w:rPr>
        <w:t xml:space="preserve">The </w:t>
      </w:r>
      <w:proofErr w:type="spellStart"/>
      <w:r w:rsidRPr="04D372FA">
        <w:rPr>
          <w:rFonts w:cstheme="minorBidi"/>
          <w:color w:val="222222"/>
          <w:shd w:val="clear" w:color="auto" w:fill="FFFFFF"/>
        </w:rPr>
        <w:t>setup_ScrollingText_animation</w:t>
      </w:r>
      <w:proofErr w:type="spellEnd"/>
      <w:r w:rsidRPr="04D372FA">
        <w:rPr>
          <w:rFonts w:cstheme="minorBidi"/>
          <w:color w:val="222222"/>
          <w:shd w:val="clear" w:color="auto" w:fill="FFFFFF"/>
        </w:rPr>
        <w:t xml:space="preserve"> function configures a scrolling text animation within the main screen of an EGT application. It creates a label widget containing the scrolling text and applies animation to scroll the text horizontally across the screen. The direction of the animation can be specified as either </w:t>
      </w:r>
      <w:r w:rsidRPr="04D372FA">
        <w:rPr>
          <w:rFonts w:cstheme="minorBidi"/>
          <w:color w:val="222222"/>
          <w:shd w:val="clear" w:color="auto" w:fill="FFFFFF"/>
        </w:rPr>
        <w:lastRenderedPageBreak/>
        <w:t>from left to right or from right to left, providing flexibility in the visual presentation of the text. This function enhances the user interface by adding dynamic visual elements to the application</w:t>
      </w:r>
      <w:r w:rsidRPr="005C319F">
        <w:rPr>
          <w:rFonts w:cstheme="minorHAnsi"/>
          <w:color w:val="222222"/>
          <w:shd w:val="clear" w:color="auto" w:fill="FFFFFF"/>
        </w:rPr>
        <w:br/>
      </w:r>
      <w:r w:rsidRPr="005C319F">
        <w:rPr>
          <w:rFonts w:cstheme="minorHAnsi"/>
          <w:color w:val="222222"/>
          <w:shd w:val="clear" w:color="auto" w:fill="FFFFFF"/>
        </w:rPr>
        <w:br/>
      </w:r>
      <w:r w:rsidR="00C35EEB" w:rsidRPr="04D372FA">
        <w:rPr>
          <w:rFonts w:cstheme="minorBidi"/>
          <w:b/>
          <w:color w:val="222222"/>
          <w:shd w:val="clear" w:color="auto" w:fill="FFFFFF"/>
        </w:rPr>
        <w:t>LED GPIO</w:t>
      </w:r>
      <w:r w:rsidRPr="04D372FA">
        <w:rPr>
          <w:rFonts w:cstheme="minorBidi"/>
          <w:b/>
          <w:color w:val="222222"/>
          <w:shd w:val="clear" w:color="auto" w:fill="FFFFFF"/>
        </w:rPr>
        <w:t xml:space="preserve"> Functions:</w:t>
      </w:r>
      <w:r w:rsidRPr="005C319F">
        <w:rPr>
          <w:rFonts w:cstheme="minorHAnsi"/>
          <w:color w:val="222222"/>
          <w:shd w:val="clear" w:color="auto" w:fill="FFFFFF"/>
        </w:rPr>
        <w:br/>
      </w:r>
      <w:r w:rsidRPr="005C319F">
        <w:rPr>
          <w:rFonts w:cstheme="minorHAnsi"/>
          <w:color w:val="222222"/>
          <w:shd w:val="clear" w:color="auto" w:fill="FFFFFF"/>
        </w:rPr>
        <w:br/>
      </w:r>
      <w:r w:rsidR="00C35EEB">
        <w:t xml:space="preserve">The </w:t>
      </w:r>
      <w:proofErr w:type="spellStart"/>
      <w:r w:rsidR="00C35EEB">
        <w:t>init_LED_GPIO</w:t>
      </w:r>
      <w:proofErr w:type="spellEnd"/>
      <w:r w:rsidR="00C35EEB">
        <w:t xml:space="preserve"> function initializes GPIO pin 62, to which the LED pin of I/O1 </w:t>
      </w:r>
      <w:proofErr w:type="spellStart"/>
      <w:r w:rsidR="00C35EEB">
        <w:t>Xplained</w:t>
      </w:r>
      <w:proofErr w:type="spellEnd"/>
      <w:r w:rsidR="00C35EEB">
        <w:t xml:space="preserve"> Pro is connected, as an output pin for controlling an LED by opening the GPIO device and obtaining a handle for the pin. The LED_ON function sets GPIO pin 62 to a low state, turning on the connected LED (active low), by configuring the pin's data structure and using an </w:t>
      </w:r>
      <w:proofErr w:type="spellStart"/>
      <w:r w:rsidR="00C35EEB">
        <w:t>ioctl</w:t>
      </w:r>
      <w:proofErr w:type="spellEnd"/>
      <w:r w:rsidR="00C35EEB">
        <w:t xml:space="preserve"> command. Similarly, the LED_OFF function sets GPIO pin 62 to a high state, turning off the LED (active low), through similar data configuration and </w:t>
      </w:r>
      <w:proofErr w:type="spellStart"/>
      <w:r w:rsidR="00C35EEB">
        <w:t>ioctl</w:t>
      </w:r>
      <w:proofErr w:type="spellEnd"/>
      <w:r w:rsidR="00C35EEB">
        <w:t xml:space="preserve"> operations.</w:t>
      </w:r>
    </w:p>
    <w:p w14:paraId="5BF66A43" w14:textId="77777777" w:rsidR="005C319F" w:rsidRPr="005C319F" w:rsidRDefault="005C319F" w:rsidP="005C319F">
      <w:pPr>
        <w:rPr>
          <w:rFonts w:cstheme="minorHAnsi"/>
          <w:color w:val="222222"/>
          <w:shd w:val="clear" w:color="auto" w:fill="FFFFFF"/>
        </w:rPr>
      </w:pPr>
      <w:r w:rsidRPr="005C319F">
        <w:rPr>
          <w:rFonts w:cstheme="minorHAnsi"/>
          <w:b/>
          <w:bCs/>
          <w:color w:val="222222"/>
          <w:shd w:val="clear" w:color="auto" w:fill="FFFFFF"/>
        </w:rPr>
        <w:t>Update Label with Timer Function:</w:t>
      </w:r>
      <w:r w:rsidRPr="005C319F">
        <w:rPr>
          <w:rFonts w:cstheme="minorHAnsi"/>
          <w:b/>
          <w:bCs/>
          <w:color w:val="222222"/>
          <w:shd w:val="clear" w:color="auto" w:fill="FFFFFF"/>
        </w:rPr>
        <w:br/>
      </w:r>
      <w:r w:rsidRPr="005C319F">
        <w:rPr>
          <w:rFonts w:cstheme="minorHAnsi"/>
          <w:color w:val="222222"/>
          <w:shd w:val="clear" w:color="auto" w:fill="FFFFFF"/>
        </w:rPr>
        <w:t xml:space="preserve">The </w:t>
      </w:r>
      <w:proofErr w:type="spellStart"/>
      <w:r w:rsidRPr="005C319F">
        <w:rPr>
          <w:rFonts w:cstheme="minorHAnsi"/>
          <w:color w:val="222222"/>
          <w:shd w:val="clear" w:color="auto" w:fill="FFFFFF"/>
        </w:rPr>
        <w:t>update_Label_with_Timer</w:t>
      </w:r>
      <w:proofErr w:type="spellEnd"/>
      <w:r w:rsidRPr="005C319F">
        <w:rPr>
          <w:rFonts w:cstheme="minorHAnsi"/>
          <w:color w:val="222222"/>
          <w:shd w:val="clear" w:color="auto" w:fill="FFFFFF"/>
        </w:rPr>
        <w:t xml:space="preserve"> function updates multiple labels, each located at the top right corner of every screen in the application, with temperature readings using a periodic timer. The temperature readings are obtained from the </w:t>
      </w:r>
      <w:proofErr w:type="spellStart"/>
      <w:r w:rsidRPr="005C319F">
        <w:rPr>
          <w:rFonts w:cstheme="minorHAnsi"/>
          <w:b/>
          <w:bCs/>
          <w:color w:val="222222"/>
          <w:shd w:val="clear" w:color="auto" w:fill="FFFFFF"/>
        </w:rPr>
        <w:t>outfunction</w:t>
      </w:r>
      <w:proofErr w:type="spellEnd"/>
      <w:r w:rsidRPr="005C319F">
        <w:rPr>
          <w:rFonts w:cstheme="minorHAnsi"/>
          <w:color w:val="222222"/>
          <w:shd w:val="clear" w:color="auto" w:fill="FFFFFF"/>
        </w:rPr>
        <w:t>, which retrieves the current temperature from a sensor. This function enhances the user interface by providing real-time temperature updates on various screens of the application.</w:t>
      </w:r>
      <w:r w:rsidRPr="005C319F">
        <w:rPr>
          <w:rFonts w:cstheme="minorHAnsi"/>
          <w:color w:val="222222"/>
          <w:shd w:val="clear" w:color="auto" w:fill="FFFFFF"/>
        </w:rPr>
        <w:br/>
      </w:r>
      <w:r w:rsidRPr="005C319F">
        <w:rPr>
          <w:rFonts w:cstheme="minorHAnsi"/>
          <w:color w:val="222222"/>
          <w:shd w:val="clear" w:color="auto" w:fill="FFFFFF"/>
        </w:rPr>
        <w:br/>
      </w:r>
      <w:r w:rsidRPr="005C319F">
        <w:rPr>
          <w:rFonts w:cstheme="minorHAnsi"/>
          <w:b/>
          <w:bCs/>
          <w:color w:val="222222"/>
          <w:shd w:val="clear" w:color="auto" w:fill="FFFFFF"/>
        </w:rPr>
        <w:t>External Temperature Reading Function:</w:t>
      </w:r>
      <w:r w:rsidRPr="005C319F">
        <w:rPr>
          <w:rFonts w:cstheme="minorHAnsi"/>
          <w:color w:val="222222"/>
          <w:shd w:val="clear" w:color="auto" w:fill="FFFFFF"/>
        </w:rPr>
        <w:br/>
        <w:t xml:space="preserve">The </w:t>
      </w:r>
      <w:proofErr w:type="spellStart"/>
      <w:r w:rsidRPr="005C319F">
        <w:rPr>
          <w:rFonts w:cstheme="minorHAnsi"/>
          <w:color w:val="222222"/>
          <w:shd w:val="clear" w:color="auto" w:fill="FFFFFF"/>
        </w:rPr>
        <w:t>outfunction</w:t>
      </w:r>
      <w:proofErr w:type="spellEnd"/>
      <w:r w:rsidRPr="005C319F">
        <w:rPr>
          <w:rFonts w:cstheme="minorHAnsi"/>
          <w:color w:val="222222"/>
          <w:shd w:val="clear" w:color="auto" w:fill="FFFFFF"/>
        </w:rPr>
        <w:t xml:space="preserve"> retrieves temperature readings from a sensor (I/O1 </w:t>
      </w:r>
      <w:proofErr w:type="spellStart"/>
      <w:r w:rsidRPr="005C319F">
        <w:rPr>
          <w:rFonts w:cstheme="minorHAnsi"/>
          <w:color w:val="222222"/>
          <w:shd w:val="clear" w:color="auto" w:fill="FFFFFF"/>
        </w:rPr>
        <w:t>Xplained</w:t>
      </w:r>
      <w:proofErr w:type="spellEnd"/>
      <w:r w:rsidRPr="005C319F">
        <w:rPr>
          <w:rFonts w:cstheme="minorHAnsi"/>
          <w:color w:val="222222"/>
          <w:shd w:val="clear" w:color="auto" w:fill="FFFFFF"/>
        </w:rPr>
        <w:t xml:space="preserve"> Pro) connected via I2C communication and returns the temperature value in Celsius. This function is designed to be used as an external function to obtain real-time temperature data from the sensor.</w:t>
      </w:r>
      <w:r w:rsidRPr="005C319F">
        <w:rPr>
          <w:rFonts w:cstheme="minorHAnsi"/>
          <w:color w:val="222222"/>
          <w:shd w:val="clear" w:color="auto" w:fill="FFFFFF"/>
        </w:rPr>
        <w:br/>
      </w:r>
      <w:r w:rsidRPr="005C319F">
        <w:rPr>
          <w:rFonts w:cstheme="minorHAnsi"/>
          <w:color w:val="222222"/>
          <w:shd w:val="clear" w:color="auto" w:fill="FFFFFF"/>
        </w:rPr>
        <w:br/>
      </w:r>
      <w:r w:rsidRPr="005C319F">
        <w:rPr>
          <w:rFonts w:cstheme="minorHAnsi"/>
          <w:color w:val="222222"/>
          <w:shd w:val="clear" w:color="auto" w:fill="FFFFFF"/>
        </w:rPr>
        <w:br/>
      </w:r>
      <w:r w:rsidRPr="005C319F">
        <w:rPr>
          <w:rFonts w:cstheme="minorHAnsi"/>
          <w:color w:val="222222"/>
          <w:shd w:val="clear" w:color="auto" w:fill="FFFFFF"/>
        </w:rPr>
        <w:br/>
      </w:r>
      <w:r w:rsidRPr="005C319F">
        <w:rPr>
          <w:rFonts w:cstheme="minorHAnsi"/>
          <w:b/>
          <w:bCs/>
          <w:color w:val="222222"/>
          <w:shd w:val="clear" w:color="auto" w:fill="FFFFFF"/>
        </w:rPr>
        <w:t xml:space="preserve">Functionality of </w:t>
      </w:r>
      <w:proofErr w:type="spellStart"/>
      <w:r w:rsidRPr="005C319F">
        <w:rPr>
          <w:rFonts w:cstheme="minorHAnsi"/>
          <w:b/>
          <w:bCs/>
          <w:color w:val="222222"/>
          <w:shd w:val="clear" w:color="auto" w:fill="FFFFFF"/>
        </w:rPr>
        <w:t>cancel_incorrect_pin_button</w:t>
      </w:r>
      <w:proofErr w:type="spellEnd"/>
      <w:r w:rsidRPr="005C319F">
        <w:rPr>
          <w:rFonts w:cstheme="minorHAnsi"/>
          <w:b/>
          <w:bCs/>
          <w:color w:val="222222"/>
          <w:shd w:val="clear" w:color="auto" w:fill="FFFFFF"/>
        </w:rPr>
        <w:t>:</w:t>
      </w:r>
    </w:p>
    <w:p w14:paraId="175770AC" w14:textId="77777777" w:rsidR="005C319F" w:rsidRPr="005C319F" w:rsidRDefault="005C319F" w:rsidP="005C319F">
      <w:pPr>
        <w:rPr>
          <w:rFonts w:cstheme="minorHAnsi"/>
          <w:color w:val="222222"/>
          <w:shd w:val="clear" w:color="auto" w:fill="FFFFFF"/>
        </w:rPr>
      </w:pPr>
      <w:r w:rsidRPr="005C319F">
        <w:rPr>
          <w:rFonts w:cstheme="minorHAnsi"/>
          <w:color w:val="222222"/>
          <w:shd w:val="clear" w:color="auto" w:fill="FFFFFF"/>
        </w:rPr>
        <w:t>When the "</w:t>
      </w:r>
      <w:proofErr w:type="spellStart"/>
      <w:r w:rsidRPr="005C319F">
        <w:rPr>
          <w:rFonts w:cstheme="minorHAnsi"/>
          <w:color w:val="222222"/>
          <w:shd w:val="clear" w:color="auto" w:fill="FFFFFF"/>
        </w:rPr>
        <w:t>cancel_incorrect_pin_button</w:t>
      </w:r>
      <w:proofErr w:type="spellEnd"/>
      <w:r w:rsidRPr="005C319F">
        <w:rPr>
          <w:rFonts w:cstheme="minorHAnsi"/>
          <w:color w:val="222222"/>
          <w:shd w:val="clear" w:color="auto" w:fill="FFFFFF"/>
        </w:rPr>
        <w:t>" is clicked, it hides all screens except the main screen. This typically occurs when a user wants to cancel an action due to entering an incorrect PIN during a transaction.</w:t>
      </w:r>
    </w:p>
    <w:p w14:paraId="108A3248" w14:textId="77777777" w:rsidR="005C319F" w:rsidRPr="005C319F" w:rsidRDefault="005C319F" w:rsidP="005C319F">
      <w:pPr>
        <w:rPr>
          <w:rFonts w:cstheme="minorHAnsi"/>
          <w:b/>
          <w:bCs/>
          <w:color w:val="222222"/>
          <w:shd w:val="clear" w:color="auto" w:fill="FFFFFF"/>
        </w:rPr>
      </w:pPr>
      <w:r w:rsidRPr="005C319F">
        <w:rPr>
          <w:rFonts w:cstheme="minorHAnsi"/>
          <w:b/>
          <w:bCs/>
          <w:color w:val="222222"/>
          <w:shd w:val="clear" w:color="auto" w:fill="FFFFFF"/>
        </w:rPr>
        <w:t xml:space="preserve">Functionality of </w:t>
      </w:r>
      <w:proofErr w:type="spellStart"/>
      <w:r w:rsidRPr="005C319F">
        <w:rPr>
          <w:rFonts w:cstheme="minorHAnsi"/>
          <w:b/>
          <w:bCs/>
          <w:color w:val="222222"/>
          <w:shd w:val="clear" w:color="auto" w:fill="FFFFFF"/>
        </w:rPr>
        <w:t>retry_pin_button</w:t>
      </w:r>
      <w:proofErr w:type="spellEnd"/>
      <w:r w:rsidRPr="005C319F">
        <w:rPr>
          <w:rFonts w:cstheme="minorHAnsi"/>
          <w:b/>
          <w:bCs/>
          <w:color w:val="222222"/>
          <w:shd w:val="clear" w:color="auto" w:fill="FFFFFF"/>
        </w:rPr>
        <w:t>:</w:t>
      </w:r>
    </w:p>
    <w:p w14:paraId="20B7A5B0" w14:textId="77777777" w:rsidR="005C319F" w:rsidRPr="005C319F" w:rsidRDefault="005C319F" w:rsidP="005C319F">
      <w:pPr>
        <w:rPr>
          <w:rFonts w:cstheme="minorHAnsi"/>
          <w:color w:val="222222"/>
          <w:shd w:val="clear" w:color="auto" w:fill="FFFFFF"/>
        </w:rPr>
      </w:pPr>
      <w:r w:rsidRPr="005C319F">
        <w:rPr>
          <w:rFonts w:cstheme="minorHAnsi"/>
          <w:color w:val="222222"/>
          <w:shd w:val="clear" w:color="auto" w:fill="FFFFFF"/>
        </w:rPr>
        <w:t>When the "</w:t>
      </w:r>
      <w:proofErr w:type="spellStart"/>
      <w:r w:rsidRPr="005C319F">
        <w:rPr>
          <w:rFonts w:cstheme="minorHAnsi"/>
          <w:color w:val="222222"/>
          <w:shd w:val="clear" w:color="auto" w:fill="FFFFFF"/>
        </w:rPr>
        <w:t>retry_pin_button</w:t>
      </w:r>
      <w:proofErr w:type="spellEnd"/>
      <w:r w:rsidRPr="005C319F">
        <w:rPr>
          <w:rFonts w:cstheme="minorHAnsi"/>
          <w:color w:val="222222"/>
          <w:shd w:val="clear" w:color="auto" w:fill="FFFFFF"/>
        </w:rPr>
        <w:t>" is clicked, it hides all screens except the keypad screen, allowing the user to retry entering the PIN. This is useful when a user wants to make another attempt at entering the correct PIN.</w:t>
      </w:r>
    </w:p>
    <w:p w14:paraId="405C06E3" w14:textId="77777777" w:rsidR="005C319F" w:rsidRPr="005C319F" w:rsidRDefault="005C319F" w:rsidP="005C319F">
      <w:pPr>
        <w:rPr>
          <w:rFonts w:cstheme="minorHAnsi"/>
          <w:b/>
          <w:bCs/>
          <w:color w:val="222222"/>
          <w:shd w:val="clear" w:color="auto" w:fill="FFFFFF"/>
        </w:rPr>
      </w:pPr>
    </w:p>
    <w:p w14:paraId="258103EA" w14:textId="77777777" w:rsidR="005C319F" w:rsidRPr="005C319F" w:rsidRDefault="005C319F" w:rsidP="005C319F">
      <w:pPr>
        <w:rPr>
          <w:rFonts w:cstheme="minorHAnsi"/>
          <w:b/>
          <w:bCs/>
          <w:color w:val="222222"/>
          <w:shd w:val="clear" w:color="auto" w:fill="FFFFFF"/>
        </w:rPr>
      </w:pPr>
      <w:r w:rsidRPr="005C319F">
        <w:rPr>
          <w:rFonts w:cstheme="minorHAnsi"/>
          <w:b/>
          <w:bCs/>
          <w:color w:val="222222"/>
          <w:shd w:val="clear" w:color="auto" w:fill="FFFFFF"/>
        </w:rPr>
        <w:t xml:space="preserve">Functionality of </w:t>
      </w:r>
      <w:proofErr w:type="spellStart"/>
      <w:r w:rsidRPr="005C319F">
        <w:rPr>
          <w:rFonts w:cstheme="minorHAnsi"/>
          <w:b/>
          <w:bCs/>
          <w:color w:val="222222"/>
          <w:shd w:val="clear" w:color="auto" w:fill="FFFFFF"/>
        </w:rPr>
        <w:t>Get_cash_button</w:t>
      </w:r>
      <w:proofErr w:type="spellEnd"/>
      <w:r w:rsidRPr="005C319F">
        <w:rPr>
          <w:rFonts w:cstheme="minorHAnsi"/>
          <w:b/>
          <w:bCs/>
          <w:color w:val="222222"/>
          <w:shd w:val="clear" w:color="auto" w:fill="FFFFFF"/>
        </w:rPr>
        <w:t>:</w:t>
      </w:r>
    </w:p>
    <w:p w14:paraId="617FEC7E" w14:textId="77777777" w:rsidR="005C319F" w:rsidRPr="005C319F" w:rsidRDefault="005C319F" w:rsidP="005C319F">
      <w:pPr>
        <w:rPr>
          <w:rFonts w:cstheme="minorHAnsi"/>
          <w:color w:val="222222"/>
          <w:shd w:val="clear" w:color="auto" w:fill="FFFFFF"/>
        </w:rPr>
      </w:pPr>
      <w:r w:rsidRPr="005C319F">
        <w:rPr>
          <w:rFonts w:cstheme="minorHAnsi"/>
          <w:color w:val="222222"/>
          <w:shd w:val="clear" w:color="auto" w:fill="FFFFFF"/>
        </w:rPr>
        <w:t>When the "</w:t>
      </w:r>
      <w:proofErr w:type="spellStart"/>
      <w:r w:rsidRPr="005C319F">
        <w:rPr>
          <w:rFonts w:cstheme="minorHAnsi"/>
          <w:color w:val="222222"/>
          <w:shd w:val="clear" w:color="auto" w:fill="FFFFFF"/>
        </w:rPr>
        <w:t>Get_cash_button</w:t>
      </w:r>
      <w:proofErr w:type="spellEnd"/>
      <w:r w:rsidRPr="005C319F">
        <w:rPr>
          <w:rFonts w:cstheme="minorHAnsi"/>
          <w:color w:val="222222"/>
          <w:shd w:val="clear" w:color="auto" w:fill="FFFFFF"/>
        </w:rPr>
        <w:t>" is clicked and the slider value is greater than 0, it sets a GPIO pin high, hides all screens except the "</w:t>
      </w:r>
      <w:proofErr w:type="spellStart"/>
      <w:r w:rsidRPr="005C319F">
        <w:rPr>
          <w:rFonts w:cstheme="minorHAnsi"/>
          <w:color w:val="222222"/>
          <w:shd w:val="clear" w:color="auto" w:fill="FFFFFF"/>
        </w:rPr>
        <w:t>Thank_you_screen</w:t>
      </w:r>
      <w:proofErr w:type="spellEnd"/>
      <w:r w:rsidRPr="005C319F">
        <w:rPr>
          <w:rFonts w:cstheme="minorHAnsi"/>
          <w:color w:val="222222"/>
          <w:shd w:val="clear" w:color="auto" w:fill="FFFFFF"/>
        </w:rPr>
        <w:t>", indicating successful transaction completion. This button is typically used to initiate a cash withdrawal transaction.</w:t>
      </w:r>
    </w:p>
    <w:p w14:paraId="03A0785E" w14:textId="77777777" w:rsidR="005C319F" w:rsidRPr="005C319F" w:rsidRDefault="005C319F" w:rsidP="005C319F">
      <w:pPr>
        <w:rPr>
          <w:rFonts w:cstheme="minorHAnsi"/>
          <w:color w:val="222222"/>
          <w:shd w:val="clear" w:color="auto" w:fill="FFFFFF"/>
        </w:rPr>
      </w:pPr>
    </w:p>
    <w:p w14:paraId="3E36526A" w14:textId="77777777" w:rsidR="005C319F" w:rsidRPr="005C319F" w:rsidRDefault="005C319F" w:rsidP="005C319F">
      <w:pPr>
        <w:rPr>
          <w:rFonts w:cstheme="minorHAnsi"/>
          <w:b/>
          <w:bCs/>
          <w:color w:val="222222"/>
          <w:shd w:val="clear" w:color="auto" w:fill="FFFFFF"/>
        </w:rPr>
      </w:pPr>
      <w:r w:rsidRPr="005C319F">
        <w:rPr>
          <w:rFonts w:cstheme="minorHAnsi"/>
          <w:b/>
          <w:bCs/>
          <w:color w:val="222222"/>
          <w:shd w:val="clear" w:color="auto" w:fill="FFFFFF"/>
        </w:rPr>
        <w:t xml:space="preserve">Functionality of </w:t>
      </w:r>
      <w:proofErr w:type="spellStart"/>
      <w:r w:rsidRPr="005C319F">
        <w:rPr>
          <w:rFonts w:cstheme="minorHAnsi"/>
          <w:b/>
          <w:bCs/>
          <w:color w:val="222222"/>
          <w:shd w:val="clear" w:color="auto" w:fill="FFFFFF"/>
        </w:rPr>
        <w:t>cancel_thank_you_button</w:t>
      </w:r>
      <w:proofErr w:type="spellEnd"/>
      <w:r w:rsidRPr="005C319F">
        <w:rPr>
          <w:rFonts w:cstheme="minorHAnsi"/>
          <w:b/>
          <w:bCs/>
          <w:color w:val="222222"/>
          <w:shd w:val="clear" w:color="auto" w:fill="FFFFFF"/>
        </w:rPr>
        <w:t>:</w:t>
      </w:r>
    </w:p>
    <w:p w14:paraId="4504830D" w14:textId="77777777" w:rsidR="005C319F" w:rsidRPr="005C319F" w:rsidRDefault="005C319F" w:rsidP="005C319F">
      <w:pPr>
        <w:spacing w:after="120" w:line="240" w:lineRule="auto"/>
        <w:rPr>
          <w:szCs w:val="22"/>
        </w:rPr>
      </w:pPr>
      <w:r w:rsidRPr="005C319F">
        <w:rPr>
          <w:rFonts w:cstheme="minorHAnsi"/>
          <w:color w:val="222222"/>
          <w:shd w:val="clear" w:color="auto" w:fill="FFFFFF"/>
        </w:rPr>
        <w:t>When the "</w:t>
      </w:r>
      <w:proofErr w:type="spellStart"/>
      <w:r w:rsidRPr="005C319F">
        <w:rPr>
          <w:rFonts w:cstheme="minorHAnsi"/>
          <w:color w:val="222222"/>
          <w:shd w:val="clear" w:color="auto" w:fill="FFFFFF"/>
        </w:rPr>
        <w:t>cancel_thank_you_button</w:t>
      </w:r>
      <w:proofErr w:type="spellEnd"/>
      <w:r w:rsidRPr="005C319F">
        <w:rPr>
          <w:rFonts w:cstheme="minorHAnsi"/>
          <w:color w:val="222222"/>
          <w:shd w:val="clear" w:color="auto" w:fill="FFFFFF"/>
        </w:rPr>
        <w:t xml:space="preserve">" is clicked, it hides all screens except the main screen. This typically occurs when a user cancels a transaction after it has been completed, returning to the main </w:t>
      </w:r>
      <w:proofErr w:type="spellStart"/>
      <w:r w:rsidRPr="005C319F">
        <w:rPr>
          <w:rFonts w:cstheme="minorHAnsi"/>
          <w:color w:val="222222"/>
          <w:shd w:val="clear" w:color="auto" w:fill="FFFFFF"/>
        </w:rPr>
        <w:t>screen</w:t>
      </w:r>
      <w:r w:rsidRPr="005C319F">
        <w:t>t</w:t>
      </w:r>
      <w:proofErr w:type="spellEnd"/>
      <w:r w:rsidRPr="005C319F">
        <w:t xml:space="preserve"> models in the future.</w:t>
      </w:r>
    </w:p>
    <w:p w14:paraId="2675CCDA" w14:textId="59245BB1" w:rsidR="00994605" w:rsidRDefault="00994605" w:rsidP="003604DA">
      <w:r>
        <w:br w:type="page"/>
      </w:r>
    </w:p>
    <w:p w14:paraId="3720C27A" w14:textId="6C021B53" w:rsidR="00045C98" w:rsidRPr="00A716A7" w:rsidRDefault="00045C98" w:rsidP="00045C98">
      <w:pPr>
        <w:pStyle w:val="Heading1"/>
        <w:spacing w:after="240"/>
      </w:pPr>
      <w:bookmarkStart w:id="57" w:name="_Toc167800495"/>
      <w:bookmarkStart w:id="58" w:name="_Toc170229548"/>
      <w:r w:rsidRPr="00965ED8">
        <w:lastRenderedPageBreak/>
        <w:t>Appendix</w:t>
      </w:r>
      <w:r>
        <w:t xml:space="preserve"> </w:t>
      </w:r>
      <w:r w:rsidR="005278F5">
        <w:t>C</w:t>
      </w:r>
      <w:r>
        <w:t xml:space="preserve"> – Usage of </w:t>
      </w:r>
      <w:proofErr w:type="spellStart"/>
      <w:r>
        <w:t>argparse</w:t>
      </w:r>
      <w:proofErr w:type="spellEnd"/>
      <w:r>
        <w:t xml:space="preserve"> and </w:t>
      </w:r>
      <w:proofErr w:type="spellStart"/>
      <w:r>
        <w:t>tflite_runtime</w:t>
      </w:r>
      <w:bookmarkEnd w:id="57"/>
      <w:bookmarkEnd w:id="58"/>
      <w:proofErr w:type="spellEnd"/>
    </w:p>
    <w:p w14:paraId="7ED1982F" w14:textId="77777777" w:rsidR="00045C98" w:rsidRDefault="00045C98" w:rsidP="00045C98">
      <w:pPr>
        <w:pStyle w:val="ListParagraph"/>
        <w:numPr>
          <w:ilvl w:val="0"/>
          <w:numId w:val="16"/>
        </w:numPr>
        <w:spacing w:after="120" w:line="240" w:lineRule="auto"/>
      </w:pPr>
      <w:r>
        <w:t xml:space="preserve">Package: </w:t>
      </w:r>
      <w:proofErr w:type="spellStart"/>
      <w:r>
        <w:t>argparse</w:t>
      </w:r>
      <w:proofErr w:type="spellEnd"/>
    </w:p>
    <w:p w14:paraId="49C8496C" w14:textId="77777777" w:rsidR="00045C98" w:rsidRDefault="00045C98" w:rsidP="00045C98">
      <w:pPr>
        <w:spacing w:after="120" w:line="240" w:lineRule="auto"/>
        <w:ind w:left="720" w:firstLine="720"/>
      </w:pPr>
      <w:r>
        <w:t xml:space="preserve">What is </w:t>
      </w:r>
      <w:proofErr w:type="spellStart"/>
      <w:r>
        <w:t>argparse</w:t>
      </w:r>
      <w:proofErr w:type="spellEnd"/>
      <w:r>
        <w:t xml:space="preserve">? </w:t>
      </w:r>
      <w:proofErr w:type="spellStart"/>
      <w:r>
        <w:t>argparse</w:t>
      </w:r>
      <w:proofErr w:type="spellEnd"/>
      <w:r>
        <w:t xml:space="preserve"> is a Python module for parsing command-line arguments. It is part of the Python standard library from version 2.7 and above, so typically, you wouldn't need to install it separately. However, in cases where you're working with a minimal Python environment or an embedded system where some standard libraries might be missing, you might need to install it manually.</w:t>
      </w:r>
    </w:p>
    <w:p w14:paraId="23B581F0" w14:textId="77777777" w:rsidR="00045C98" w:rsidRDefault="00045C98" w:rsidP="00045C98">
      <w:pPr>
        <w:spacing w:after="120" w:line="240" w:lineRule="auto"/>
        <w:ind w:left="720" w:firstLine="720"/>
      </w:pPr>
      <w:r>
        <w:t xml:space="preserve">Why do you need </w:t>
      </w:r>
      <w:proofErr w:type="spellStart"/>
      <w:r>
        <w:t>argparse</w:t>
      </w:r>
      <w:proofErr w:type="spellEnd"/>
      <w:r>
        <w:t xml:space="preserve">? In this application if you want to make your scripts more flexible by accepting command-line arguments, you </w:t>
      </w:r>
      <w:proofErr w:type="gramStart"/>
      <w:r>
        <w:t>would</w:t>
      </w:r>
      <w:proofErr w:type="gramEnd"/>
      <w:r>
        <w:t xml:space="preserve"> use </w:t>
      </w:r>
      <w:proofErr w:type="spellStart"/>
      <w:r>
        <w:t>argparse</w:t>
      </w:r>
      <w:proofErr w:type="spellEnd"/>
      <w:r>
        <w:t>. It allows you to define what arguments your script requires, optional arguments, default values, and help messages.</w:t>
      </w:r>
    </w:p>
    <w:p w14:paraId="05469587" w14:textId="77777777" w:rsidR="00045C98" w:rsidRDefault="00045C98" w:rsidP="00045C98">
      <w:pPr>
        <w:spacing w:after="120" w:line="240" w:lineRule="auto"/>
      </w:pPr>
    </w:p>
    <w:p w14:paraId="7FE31E80" w14:textId="77777777" w:rsidR="00045C98" w:rsidRDefault="00045C98" w:rsidP="00045C98">
      <w:pPr>
        <w:pStyle w:val="ListParagraph"/>
        <w:numPr>
          <w:ilvl w:val="0"/>
          <w:numId w:val="16"/>
        </w:numPr>
        <w:spacing w:after="120" w:line="240" w:lineRule="auto"/>
      </w:pPr>
      <w:r>
        <w:t xml:space="preserve">Package: </w:t>
      </w:r>
      <w:proofErr w:type="spellStart"/>
      <w:r>
        <w:t>tflite_runtime</w:t>
      </w:r>
      <w:proofErr w:type="spellEnd"/>
    </w:p>
    <w:p w14:paraId="4716191F" w14:textId="77777777" w:rsidR="00045C98" w:rsidRDefault="00045C98" w:rsidP="00045C98">
      <w:pPr>
        <w:spacing w:after="120" w:line="240" w:lineRule="auto"/>
        <w:ind w:left="720" w:firstLine="720"/>
      </w:pPr>
      <w:r>
        <w:t xml:space="preserve">What is </w:t>
      </w:r>
      <w:proofErr w:type="spellStart"/>
      <w:r>
        <w:t>tflite_runtime</w:t>
      </w:r>
      <w:proofErr w:type="spellEnd"/>
      <w:r>
        <w:t xml:space="preserve">? </w:t>
      </w:r>
      <w:proofErr w:type="spellStart"/>
      <w:r>
        <w:t>tflite_runtime</w:t>
      </w:r>
      <w:proofErr w:type="spellEnd"/>
      <w:r>
        <w:t xml:space="preserve"> is a lightweight package that allows you to run TensorFlow Lite models. It's a stripped-down version of the TensorFlow package, specifically designed for running inference on edge devices with limited resources.</w:t>
      </w:r>
    </w:p>
    <w:p w14:paraId="35CEA795" w14:textId="3AF0F77D" w:rsidR="00045C98" w:rsidRDefault="00045C98" w:rsidP="00045C98">
      <w:pPr>
        <w:spacing w:after="120" w:line="240" w:lineRule="auto"/>
        <w:ind w:left="720" w:firstLine="720"/>
      </w:pPr>
      <w:r>
        <w:t xml:space="preserve">Why do you need </w:t>
      </w:r>
      <w:proofErr w:type="spellStart"/>
      <w:r>
        <w:t>tflite_runtime</w:t>
      </w:r>
      <w:proofErr w:type="spellEnd"/>
      <w:r>
        <w:t xml:space="preserve">? For your face detection project, you need to perform inference with a TensorFlow Lite model. Using </w:t>
      </w:r>
      <w:proofErr w:type="spellStart"/>
      <w:r>
        <w:t>tflite_runtime</w:t>
      </w:r>
      <w:proofErr w:type="spellEnd"/>
      <w:r>
        <w:t xml:space="preserve"> instead of the full TensorFlow package can significantly reduce the footprint and make your application more suitable for resource-constrained environments like the </w:t>
      </w:r>
      <w:r w:rsidR="001E4269" w:rsidRPr="001E4269">
        <w:t>ATSAMA5D27-WLSOM1</w:t>
      </w:r>
      <w:r>
        <w:t xml:space="preserve"> board.</w:t>
      </w:r>
    </w:p>
    <w:p w14:paraId="53FFD97E" w14:textId="77777777" w:rsidR="00045C98" w:rsidRDefault="00045C98" w:rsidP="00045C98">
      <w:pPr>
        <w:spacing w:after="120" w:line="240" w:lineRule="auto"/>
        <w:ind w:left="720" w:firstLine="720"/>
      </w:pPr>
    </w:p>
    <w:p w14:paraId="194792DD" w14:textId="77777777" w:rsidR="00045C98" w:rsidRDefault="00045C98" w:rsidP="00045C98">
      <w:pPr>
        <w:spacing w:after="120" w:line="240" w:lineRule="auto"/>
      </w:pPr>
      <w:r>
        <w:t>By understanding these packages and their roles, you can see how they enhance the functionality and flexibility. This knowledge will also help you adapt your application for different models and requirements in the future.</w:t>
      </w:r>
    </w:p>
    <w:p w14:paraId="256F9D24" w14:textId="3D3A3F09" w:rsidR="00990332" w:rsidRPr="0060068F" w:rsidRDefault="00990332" w:rsidP="0060068F">
      <w:pPr>
        <w:rPr>
          <w:b/>
          <w:sz w:val="28"/>
          <w:szCs w:val="28"/>
        </w:rPr>
      </w:pPr>
      <w:bookmarkStart w:id="59" w:name="_Toc167800485"/>
      <w:r w:rsidRPr="0060068F">
        <w:rPr>
          <w:b/>
          <w:sz w:val="28"/>
          <w:szCs w:val="28"/>
        </w:rPr>
        <w:t xml:space="preserve">Verifying Installation of </w:t>
      </w:r>
      <w:proofErr w:type="spellStart"/>
      <w:r w:rsidRPr="0060068F">
        <w:rPr>
          <w:b/>
          <w:sz w:val="28"/>
          <w:szCs w:val="28"/>
        </w:rPr>
        <w:t>argparse</w:t>
      </w:r>
      <w:proofErr w:type="spellEnd"/>
      <w:r w:rsidRPr="0060068F">
        <w:rPr>
          <w:b/>
          <w:sz w:val="28"/>
          <w:szCs w:val="28"/>
        </w:rPr>
        <w:t xml:space="preserve"> and </w:t>
      </w:r>
      <w:proofErr w:type="spellStart"/>
      <w:r w:rsidRPr="0060068F">
        <w:rPr>
          <w:b/>
          <w:sz w:val="28"/>
          <w:szCs w:val="28"/>
        </w:rPr>
        <w:t>tflite_runtime</w:t>
      </w:r>
      <w:proofErr w:type="spellEnd"/>
      <w:r w:rsidRPr="0060068F">
        <w:rPr>
          <w:b/>
          <w:sz w:val="28"/>
          <w:szCs w:val="28"/>
        </w:rPr>
        <w:t xml:space="preserve"> packages:</w:t>
      </w:r>
      <w:bookmarkEnd w:id="59"/>
    </w:p>
    <w:p w14:paraId="45EC3975" w14:textId="2A6674E5" w:rsidR="00990332" w:rsidRDefault="00990332" w:rsidP="00990332">
      <w:proofErr w:type="gramStart"/>
      <w:r>
        <w:t>you</w:t>
      </w:r>
      <w:proofErr w:type="gramEnd"/>
      <w:r>
        <w:t xml:space="preserve"> can verify whether the</w:t>
      </w:r>
      <w:r w:rsidRPr="007E0F7F">
        <w:t xml:space="preserve"> necessary packages for the face detection </w:t>
      </w:r>
      <w:r>
        <w:t xml:space="preserve">are installed </w:t>
      </w:r>
      <w:r w:rsidRPr="007E0F7F">
        <w:t>using pip</w:t>
      </w:r>
      <w:r w:rsidR="002679B0">
        <w:t xml:space="preserve"> it will take some time for verifying the packages</w:t>
      </w:r>
      <w:r w:rsidRPr="007E0F7F">
        <w:t>.</w:t>
      </w:r>
    </w:p>
    <w:p w14:paraId="49B0AE7D" w14:textId="77777777" w:rsidR="00990332" w:rsidRPr="00295407" w:rsidRDefault="00990332" w:rsidP="00990332">
      <w:pPr>
        <w:pStyle w:val="Heading4"/>
      </w:pPr>
      <w:r w:rsidRPr="00295407">
        <w:rPr>
          <w:color w:val="FF0000"/>
        </w:rPr>
        <w:t>S</w:t>
      </w:r>
      <w:r>
        <w:rPr>
          <w:color w:val="FF0000"/>
        </w:rPr>
        <w:t>tep</w:t>
      </w:r>
      <w:r w:rsidRPr="00295407">
        <w:rPr>
          <w:color w:val="FF0000"/>
        </w:rPr>
        <w:t xml:space="preserve"> 1: </w:t>
      </w:r>
      <w:r>
        <w:t>Verifying</w:t>
      </w:r>
      <w:r w:rsidRPr="007E0F7F">
        <w:t xml:space="preserve"> </w:t>
      </w:r>
      <w:proofErr w:type="spellStart"/>
      <w:r w:rsidRPr="007E0F7F">
        <w:t>argparse</w:t>
      </w:r>
      <w:proofErr w:type="spellEnd"/>
      <w:r w:rsidRPr="007E0F7F">
        <w:t xml:space="preserve"> package</w:t>
      </w:r>
      <w:r>
        <w:t>:</w:t>
      </w:r>
    </w:p>
    <w:p w14:paraId="1A22C40F" w14:textId="77777777" w:rsidR="00990332" w:rsidRDefault="00990332" w:rsidP="00990332">
      <w:pPr>
        <w:widowControl w:val="0"/>
        <w:autoSpaceDE w:val="0"/>
        <w:autoSpaceDN w:val="0"/>
        <w:adjustRightInd w:val="0"/>
        <w:spacing w:after="120" w:line="240" w:lineRule="auto"/>
        <w:ind w:left="900"/>
      </w:pPr>
      <w:r>
        <w:t xml:space="preserve">Use the command </w:t>
      </w:r>
    </w:p>
    <w:p w14:paraId="42C83456" w14:textId="77777777" w:rsidR="00990332" w:rsidRPr="00B76744" w:rsidRDefault="00990332" w:rsidP="00990332">
      <w:pPr>
        <w:pStyle w:val="ListParagraph"/>
        <w:widowControl w:val="0"/>
        <w:numPr>
          <w:ilvl w:val="0"/>
          <w:numId w:val="15"/>
        </w:numPr>
        <w:autoSpaceDE w:val="0"/>
        <w:autoSpaceDN w:val="0"/>
        <w:adjustRightInd w:val="0"/>
        <w:spacing w:after="120" w:line="240" w:lineRule="auto"/>
        <w:rPr>
          <w:rFonts w:ascii="Courier New" w:hAnsi="Courier New" w:cs="Courier New"/>
          <w:i/>
          <w:iCs/>
          <w:sz w:val="28"/>
          <w:szCs w:val="28"/>
        </w:rPr>
      </w:pPr>
      <w:r w:rsidRPr="00B76744">
        <w:rPr>
          <w:rFonts w:ascii="Courier New" w:hAnsi="Courier New" w:cs="Courier New"/>
          <w:i/>
          <w:iCs/>
          <w:sz w:val="28"/>
          <w:szCs w:val="28"/>
        </w:rPr>
        <w:t xml:space="preserve">pip install argparse-1.4.0-py2.py3-none-any.whl </w:t>
      </w:r>
    </w:p>
    <w:p w14:paraId="158CACA0" w14:textId="77777777" w:rsidR="00990332" w:rsidRDefault="00990332" w:rsidP="00990332">
      <w:pPr>
        <w:pStyle w:val="ListParagraph"/>
        <w:widowControl w:val="0"/>
        <w:autoSpaceDE w:val="0"/>
        <w:autoSpaceDN w:val="0"/>
        <w:adjustRightInd w:val="0"/>
        <w:spacing w:after="120" w:line="240" w:lineRule="auto"/>
        <w:ind w:left="1620"/>
      </w:pPr>
      <w:r>
        <w:t>and you should see results something like this if the packages are already installed:</w:t>
      </w:r>
    </w:p>
    <w:p w14:paraId="50C72062" w14:textId="77777777" w:rsidR="00990332" w:rsidRDefault="00990332" w:rsidP="00990332">
      <w:pPr>
        <w:widowControl w:val="0"/>
        <w:autoSpaceDE w:val="0"/>
        <w:autoSpaceDN w:val="0"/>
        <w:adjustRightInd w:val="0"/>
        <w:spacing w:after="120" w:line="240" w:lineRule="auto"/>
        <w:ind w:left="900"/>
      </w:pPr>
      <w:r>
        <w:rPr>
          <w:noProof/>
        </w:rPr>
        <w:drawing>
          <wp:inline distT="0" distB="0" distL="0" distR="0" wp14:anchorId="5190C1AA" wp14:editId="4ACB8D21">
            <wp:extent cx="5648325" cy="548640"/>
            <wp:effectExtent l="0" t="0" r="9525" b="3810"/>
            <wp:docPr id="140866930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648325" cy="548640"/>
                    </a:xfrm>
                    <a:prstGeom prst="rect">
                      <a:avLst/>
                    </a:prstGeom>
                    <a:noFill/>
                    <a:ln>
                      <a:noFill/>
                    </a:ln>
                  </pic:spPr>
                </pic:pic>
              </a:graphicData>
            </a:graphic>
          </wp:inline>
        </w:drawing>
      </w:r>
    </w:p>
    <w:p w14:paraId="02323A87" w14:textId="77777777" w:rsidR="00990332" w:rsidRPr="00295407" w:rsidRDefault="00990332" w:rsidP="00990332">
      <w:pPr>
        <w:pStyle w:val="Heading4"/>
      </w:pPr>
      <w:r w:rsidRPr="00295407">
        <w:rPr>
          <w:color w:val="FF0000"/>
        </w:rPr>
        <w:t>S</w:t>
      </w:r>
      <w:r>
        <w:rPr>
          <w:color w:val="FF0000"/>
        </w:rPr>
        <w:t>tep</w:t>
      </w:r>
      <w:r w:rsidRPr="00295407">
        <w:rPr>
          <w:color w:val="FF0000"/>
        </w:rPr>
        <w:t xml:space="preserve"> </w:t>
      </w:r>
      <w:r>
        <w:rPr>
          <w:color w:val="FF0000"/>
        </w:rPr>
        <w:t>2</w:t>
      </w:r>
      <w:r w:rsidRPr="00295407">
        <w:rPr>
          <w:color w:val="FF0000"/>
        </w:rPr>
        <w:t xml:space="preserve">: </w:t>
      </w:r>
      <w:r>
        <w:t>Verifying</w:t>
      </w:r>
      <w:r w:rsidRPr="007E0F7F">
        <w:t xml:space="preserve"> </w:t>
      </w:r>
      <w:proofErr w:type="spellStart"/>
      <w:r>
        <w:t>tflite_runtime</w:t>
      </w:r>
      <w:proofErr w:type="spellEnd"/>
      <w:r w:rsidRPr="007E0F7F">
        <w:t xml:space="preserve"> package</w:t>
      </w:r>
      <w:r>
        <w:t>:</w:t>
      </w:r>
    </w:p>
    <w:p w14:paraId="5BFC083C" w14:textId="77777777" w:rsidR="00990332" w:rsidRDefault="00990332" w:rsidP="00990332">
      <w:pPr>
        <w:widowControl w:val="0"/>
        <w:autoSpaceDE w:val="0"/>
        <w:autoSpaceDN w:val="0"/>
        <w:adjustRightInd w:val="0"/>
        <w:spacing w:after="120" w:line="240" w:lineRule="auto"/>
        <w:ind w:left="900"/>
      </w:pPr>
      <w:r>
        <w:t xml:space="preserve">Use the command </w:t>
      </w:r>
    </w:p>
    <w:p w14:paraId="6ED4D2AB" w14:textId="77777777" w:rsidR="00990332" w:rsidRPr="000158C8" w:rsidRDefault="00990332" w:rsidP="00990332">
      <w:pPr>
        <w:pStyle w:val="ListParagraph"/>
        <w:widowControl w:val="0"/>
        <w:numPr>
          <w:ilvl w:val="0"/>
          <w:numId w:val="14"/>
        </w:numPr>
        <w:autoSpaceDE w:val="0"/>
        <w:autoSpaceDN w:val="0"/>
        <w:adjustRightInd w:val="0"/>
        <w:spacing w:after="120" w:line="240" w:lineRule="auto"/>
        <w:rPr>
          <w:rFonts w:ascii="Courier New" w:hAnsi="Courier New" w:cs="Courier New"/>
          <w:i/>
          <w:iCs/>
          <w:sz w:val="28"/>
          <w:szCs w:val="28"/>
        </w:rPr>
      </w:pPr>
      <w:r w:rsidRPr="000158C8">
        <w:rPr>
          <w:rFonts w:ascii="Courier New" w:hAnsi="Courier New" w:cs="Courier New"/>
          <w:i/>
          <w:iCs/>
          <w:sz w:val="28"/>
          <w:szCs w:val="28"/>
        </w:rPr>
        <w:t xml:space="preserve">pip </w:t>
      </w:r>
      <w:r w:rsidRPr="009D669A">
        <w:rPr>
          <w:rFonts w:ascii="Courier New" w:hAnsi="Courier New" w:cs="Courier New"/>
          <w:i/>
          <w:iCs/>
          <w:sz w:val="28"/>
          <w:szCs w:val="28"/>
        </w:rPr>
        <w:t>install</w:t>
      </w:r>
      <w:r w:rsidRPr="000158C8">
        <w:rPr>
          <w:rFonts w:ascii="Courier New" w:hAnsi="Courier New" w:cs="Courier New"/>
          <w:i/>
          <w:iCs/>
          <w:sz w:val="28"/>
          <w:szCs w:val="28"/>
        </w:rPr>
        <w:t xml:space="preserve"> tflite_runtime-2.14.0-cp311-cp311-manylinux_2_34_armv7l.whl</w:t>
      </w:r>
    </w:p>
    <w:p w14:paraId="75A2D80A" w14:textId="77777777" w:rsidR="00990332" w:rsidRDefault="00990332" w:rsidP="00990332">
      <w:pPr>
        <w:widowControl w:val="0"/>
        <w:autoSpaceDE w:val="0"/>
        <w:autoSpaceDN w:val="0"/>
        <w:adjustRightInd w:val="0"/>
        <w:spacing w:after="120" w:line="240" w:lineRule="auto"/>
        <w:ind w:left="900"/>
      </w:pPr>
      <w:r>
        <w:t>you should see results something like this:</w:t>
      </w:r>
    </w:p>
    <w:p w14:paraId="0346E375" w14:textId="77777777" w:rsidR="00990332" w:rsidRDefault="00990332" w:rsidP="00990332">
      <w:pPr>
        <w:widowControl w:val="0"/>
        <w:autoSpaceDE w:val="0"/>
        <w:autoSpaceDN w:val="0"/>
        <w:adjustRightInd w:val="0"/>
        <w:spacing w:after="120" w:line="240" w:lineRule="auto"/>
        <w:ind w:left="900"/>
      </w:pPr>
      <w:r>
        <w:rPr>
          <w:noProof/>
        </w:rPr>
        <w:lastRenderedPageBreak/>
        <w:drawing>
          <wp:inline distT="0" distB="0" distL="0" distR="0" wp14:anchorId="12C28C86" wp14:editId="7DF1FADC">
            <wp:extent cx="5676900" cy="718820"/>
            <wp:effectExtent l="0" t="0" r="0" b="5080"/>
            <wp:docPr id="17880841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676900" cy="718820"/>
                    </a:xfrm>
                    <a:prstGeom prst="rect">
                      <a:avLst/>
                    </a:prstGeom>
                    <a:noFill/>
                    <a:ln>
                      <a:noFill/>
                    </a:ln>
                  </pic:spPr>
                </pic:pic>
              </a:graphicData>
            </a:graphic>
          </wp:inline>
        </w:drawing>
      </w:r>
    </w:p>
    <w:p w14:paraId="69D9E4D3" w14:textId="47085347" w:rsidR="00045C98" w:rsidRDefault="00045C98" w:rsidP="00045C98">
      <w:pPr>
        <w:rPr>
          <w:b/>
          <w:bCs/>
          <w:i/>
          <w:iCs/>
          <w:sz w:val="36"/>
          <w:szCs w:val="36"/>
        </w:rPr>
      </w:pPr>
    </w:p>
    <w:p w14:paraId="672C69DC" w14:textId="36B19B39" w:rsidR="00045C98" w:rsidRPr="00965ED8" w:rsidRDefault="00045C98" w:rsidP="00045C98">
      <w:pPr>
        <w:pStyle w:val="Heading1"/>
        <w:spacing w:after="240"/>
      </w:pPr>
      <w:bookmarkStart w:id="60" w:name="_Toc167800496"/>
      <w:bookmarkStart w:id="61" w:name="_Toc170229549"/>
      <w:r w:rsidRPr="00965ED8">
        <w:t>Appendix</w:t>
      </w:r>
      <w:r>
        <w:t xml:space="preserve"> </w:t>
      </w:r>
      <w:r w:rsidR="005278F5">
        <w:t>D</w:t>
      </w:r>
      <w:r>
        <w:t xml:space="preserve"> - </w:t>
      </w:r>
      <w:r w:rsidRPr="00A716A7">
        <w:t xml:space="preserve">Study and Understand </w:t>
      </w:r>
      <w:r w:rsidR="00893F2D">
        <w:t xml:space="preserve">Python Face detection </w:t>
      </w:r>
      <w:r w:rsidRPr="00A716A7">
        <w:t>Application Code</w:t>
      </w:r>
      <w:bookmarkEnd w:id="60"/>
      <w:bookmarkEnd w:id="61"/>
    </w:p>
    <w:p w14:paraId="2DE61CC0" w14:textId="77777777" w:rsidR="00045C98" w:rsidRPr="00DD01E6" w:rsidRDefault="00045C98" w:rsidP="00045C98">
      <w:pPr>
        <w:pStyle w:val="ListParagraph"/>
        <w:numPr>
          <w:ilvl w:val="0"/>
          <w:numId w:val="18"/>
        </w:numPr>
        <w:rPr>
          <w:b/>
          <w:bCs/>
        </w:rPr>
      </w:pPr>
      <w:r w:rsidRPr="00DD01E6">
        <w:rPr>
          <w:b/>
          <w:bCs/>
        </w:rPr>
        <w:t>Imports and Class Initialization</w:t>
      </w:r>
    </w:p>
    <w:p w14:paraId="6FE9C6F1" w14:textId="77777777" w:rsidR="00045C98" w:rsidRPr="00DD01E6" w:rsidRDefault="00045C98" w:rsidP="00045C98">
      <w:pPr>
        <w:pStyle w:val="ListParagraph"/>
        <w:numPr>
          <w:ilvl w:val="0"/>
          <w:numId w:val="17"/>
        </w:numPr>
        <w:rPr>
          <w:b/>
          <w:bCs/>
        </w:rPr>
      </w:pPr>
      <w:r w:rsidRPr="00DD01E6">
        <w:rPr>
          <w:b/>
          <w:bCs/>
        </w:rPr>
        <w:t>Imports:</w:t>
      </w:r>
    </w:p>
    <w:p w14:paraId="7681F98B" w14:textId="77777777" w:rsidR="00045C98" w:rsidRPr="00DD01E6" w:rsidRDefault="00045C98" w:rsidP="00045C98">
      <w:pPr>
        <w:pStyle w:val="ListParagraph"/>
        <w:numPr>
          <w:ilvl w:val="1"/>
          <w:numId w:val="17"/>
        </w:numPr>
      </w:pPr>
      <w:r w:rsidRPr="00DD01E6">
        <w:t>cv2: OpenCV library used for image processing.</w:t>
      </w:r>
    </w:p>
    <w:p w14:paraId="734F3C35" w14:textId="77777777" w:rsidR="00045C98" w:rsidRPr="00DD01E6" w:rsidRDefault="00045C98" w:rsidP="00045C98">
      <w:pPr>
        <w:pStyle w:val="ListParagraph"/>
        <w:numPr>
          <w:ilvl w:val="1"/>
          <w:numId w:val="17"/>
        </w:numPr>
      </w:pPr>
      <w:proofErr w:type="spellStart"/>
      <w:r w:rsidRPr="00DD01E6">
        <w:t>numpy</w:t>
      </w:r>
      <w:proofErr w:type="spellEnd"/>
      <w:r w:rsidRPr="00DD01E6">
        <w:t>: Library for numerical operations.</w:t>
      </w:r>
    </w:p>
    <w:p w14:paraId="41C5C10E" w14:textId="77777777" w:rsidR="00045C98" w:rsidRPr="00DD01E6" w:rsidRDefault="00045C98" w:rsidP="00045C98">
      <w:pPr>
        <w:pStyle w:val="ListParagraph"/>
        <w:numPr>
          <w:ilvl w:val="1"/>
          <w:numId w:val="17"/>
        </w:numPr>
      </w:pPr>
      <w:proofErr w:type="spellStart"/>
      <w:r w:rsidRPr="00DD01E6">
        <w:t>tflite_</w:t>
      </w:r>
      <w:proofErr w:type="gramStart"/>
      <w:r w:rsidRPr="00DD01E6">
        <w:t>runtime.interpreter</w:t>
      </w:r>
      <w:proofErr w:type="spellEnd"/>
      <w:proofErr w:type="gramEnd"/>
      <w:r w:rsidRPr="00DD01E6">
        <w:t xml:space="preserve">: TensorFlow Lite interpreter for running the </w:t>
      </w:r>
      <w:proofErr w:type="spellStart"/>
      <w:r w:rsidRPr="00DD01E6">
        <w:t>TFLite</w:t>
      </w:r>
      <w:proofErr w:type="spellEnd"/>
      <w:r w:rsidRPr="00DD01E6">
        <w:t xml:space="preserve"> model.</w:t>
      </w:r>
    </w:p>
    <w:p w14:paraId="5A8BFD0B" w14:textId="77777777" w:rsidR="00045C98" w:rsidRPr="00DD01E6" w:rsidRDefault="00045C98" w:rsidP="00045C98">
      <w:pPr>
        <w:pStyle w:val="ListParagraph"/>
        <w:numPr>
          <w:ilvl w:val="1"/>
          <w:numId w:val="17"/>
        </w:numPr>
      </w:pPr>
      <w:proofErr w:type="spellStart"/>
      <w:r w:rsidRPr="00DD01E6">
        <w:t>mpio</w:t>
      </w:r>
      <w:proofErr w:type="spellEnd"/>
      <w:r w:rsidRPr="00DD01E6">
        <w:t>: Library for controlling GPIO pins.</w:t>
      </w:r>
    </w:p>
    <w:p w14:paraId="4777695C" w14:textId="77777777" w:rsidR="00045C98" w:rsidRPr="00DD01E6" w:rsidRDefault="00045C98" w:rsidP="00045C98">
      <w:pPr>
        <w:pStyle w:val="ListParagraph"/>
        <w:numPr>
          <w:ilvl w:val="0"/>
          <w:numId w:val="17"/>
        </w:numPr>
        <w:rPr>
          <w:b/>
          <w:bCs/>
        </w:rPr>
      </w:pPr>
      <w:r w:rsidRPr="00DD01E6">
        <w:rPr>
          <w:b/>
          <w:bCs/>
        </w:rPr>
        <w:t>Class Initialization (</w:t>
      </w:r>
      <w:proofErr w:type="spellStart"/>
      <w:r w:rsidRPr="00DD01E6">
        <w:rPr>
          <w:b/>
          <w:bCs/>
        </w:rPr>
        <w:t>FaceDetector</w:t>
      </w:r>
      <w:proofErr w:type="spellEnd"/>
      <w:r w:rsidRPr="00DD01E6">
        <w:rPr>
          <w:b/>
          <w:bCs/>
        </w:rPr>
        <w:t>):</w:t>
      </w:r>
    </w:p>
    <w:p w14:paraId="4B11CA82" w14:textId="77777777" w:rsidR="00045C98" w:rsidRPr="00DD01E6" w:rsidRDefault="00045C98" w:rsidP="00045C98">
      <w:pPr>
        <w:pStyle w:val="ListParagraph"/>
        <w:numPr>
          <w:ilvl w:val="1"/>
          <w:numId w:val="17"/>
        </w:numPr>
      </w:pPr>
      <w:r w:rsidRPr="00DD01E6">
        <w:t>Constructor (__</w:t>
      </w:r>
      <w:proofErr w:type="spellStart"/>
      <w:r w:rsidRPr="00DD01E6">
        <w:t>init</w:t>
      </w:r>
      <w:proofErr w:type="spellEnd"/>
      <w:r w:rsidRPr="00DD01E6">
        <w:t>__): Initializes the face detector class with various parameters:</w:t>
      </w:r>
    </w:p>
    <w:p w14:paraId="0492C023" w14:textId="77777777" w:rsidR="00045C98" w:rsidRPr="00DD01E6" w:rsidRDefault="00045C98" w:rsidP="00045C98">
      <w:pPr>
        <w:pStyle w:val="ListParagraph"/>
        <w:numPr>
          <w:ilvl w:val="2"/>
          <w:numId w:val="17"/>
        </w:numPr>
      </w:pPr>
      <w:proofErr w:type="spellStart"/>
      <w:r w:rsidRPr="00DD01E6">
        <w:t>model_path</w:t>
      </w:r>
      <w:proofErr w:type="spellEnd"/>
      <w:r w:rsidRPr="00DD01E6">
        <w:t xml:space="preserve">: Path to the </w:t>
      </w:r>
      <w:proofErr w:type="spellStart"/>
      <w:r w:rsidRPr="00DD01E6">
        <w:t>TFLite</w:t>
      </w:r>
      <w:proofErr w:type="spellEnd"/>
      <w:r w:rsidRPr="00DD01E6">
        <w:t xml:space="preserve"> model.</w:t>
      </w:r>
    </w:p>
    <w:p w14:paraId="0CE1A934" w14:textId="77777777" w:rsidR="00045C98" w:rsidRPr="00DD01E6" w:rsidRDefault="00045C98" w:rsidP="00045C98">
      <w:pPr>
        <w:pStyle w:val="ListParagraph"/>
        <w:numPr>
          <w:ilvl w:val="1"/>
          <w:numId w:val="17"/>
        </w:numPr>
      </w:pPr>
      <w:proofErr w:type="spellStart"/>
      <w:r w:rsidRPr="00DD01E6">
        <w:t>input_size</w:t>
      </w:r>
      <w:proofErr w:type="spellEnd"/>
      <w:r w:rsidRPr="00DD01E6">
        <w:t>: Size to which input images are resized.</w:t>
      </w:r>
    </w:p>
    <w:p w14:paraId="4824E2FE" w14:textId="77777777" w:rsidR="00045C98" w:rsidRPr="00DD01E6" w:rsidRDefault="00045C98" w:rsidP="00045C98">
      <w:pPr>
        <w:pStyle w:val="ListParagraph"/>
        <w:numPr>
          <w:ilvl w:val="1"/>
          <w:numId w:val="17"/>
        </w:numPr>
      </w:pPr>
      <w:proofErr w:type="spellStart"/>
      <w:r w:rsidRPr="00DD01E6">
        <w:t>conf_threshold</w:t>
      </w:r>
      <w:proofErr w:type="spellEnd"/>
      <w:r w:rsidRPr="00DD01E6">
        <w:t>: Confidence threshold for detecting faces.</w:t>
      </w:r>
    </w:p>
    <w:p w14:paraId="4A24FF77" w14:textId="77777777" w:rsidR="00045C98" w:rsidRPr="00DD01E6" w:rsidRDefault="00045C98" w:rsidP="00045C98">
      <w:pPr>
        <w:pStyle w:val="ListParagraph"/>
        <w:numPr>
          <w:ilvl w:val="1"/>
          <w:numId w:val="17"/>
        </w:numPr>
      </w:pPr>
      <w:proofErr w:type="spellStart"/>
      <w:r w:rsidRPr="00DD01E6">
        <w:t>center_variance</w:t>
      </w:r>
      <w:proofErr w:type="spellEnd"/>
      <w:r w:rsidRPr="00DD01E6">
        <w:t xml:space="preserve"> and </w:t>
      </w:r>
      <w:proofErr w:type="spellStart"/>
      <w:r w:rsidRPr="00DD01E6">
        <w:t>size_variance</w:t>
      </w:r>
      <w:proofErr w:type="spellEnd"/>
      <w:r w:rsidRPr="00DD01E6">
        <w:t>: Parameters for bounding box adjustments.</w:t>
      </w:r>
    </w:p>
    <w:p w14:paraId="0869663B" w14:textId="77777777" w:rsidR="00045C98" w:rsidRPr="00DD01E6" w:rsidRDefault="00045C98" w:rsidP="00045C98">
      <w:pPr>
        <w:pStyle w:val="ListParagraph"/>
        <w:numPr>
          <w:ilvl w:val="1"/>
          <w:numId w:val="17"/>
        </w:numPr>
      </w:pPr>
      <w:proofErr w:type="spellStart"/>
      <w:r w:rsidRPr="00DD01E6">
        <w:t>nms_max_output_size</w:t>
      </w:r>
      <w:proofErr w:type="spellEnd"/>
      <w:r w:rsidRPr="00DD01E6">
        <w:t xml:space="preserve"> and </w:t>
      </w:r>
      <w:proofErr w:type="spellStart"/>
      <w:r w:rsidRPr="00DD01E6">
        <w:t>nms_iou_threshold</w:t>
      </w:r>
      <w:proofErr w:type="spellEnd"/>
      <w:r w:rsidRPr="00DD01E6">
        <w:t>: Parameters for non-maximum suppression (NMS).</w:t>
      </w:r>
    </w:p>
    <w:p w14:paraId="4E838B6C" w14:textId="77777777" w:rsidR="00045C98" w:rsidRPr="00DD01E6" w:rsidRDefault="00045C98" w:rsidP="00045C98">
      <w:pPr>
        <w:pStyle w:val="ListParagraph"/>
        <w:numPr>
          <w:ilvl w:val="0"/>
          <w:numId w:val="17"/>
        </w:numPr>
        <w:rPr>
          <w:b/>
          <w:bCs/>
        </w:rPr>
      </w:pPr>
      <w:r w:rsidRPr="00DD01E6">
        <w:rPr>
          <w:b/>
          <w:bCs/>
        </w:rPr>
        <w:t xml:space="preserve">Load </w:t>
      </w:r>
      <w:proofErr w:type="spellStart"/>
      <w:r w:rsidRPr="00DD01E6">
        <w:rPr>
          <w:b/>
          <w:bCs/>
        </w:rPr>
        <w:t>TFLite</w:t>
      </w:r>
      <w:proofErr w:type="spellEnd"/>
      <w:r w:rsidRPr="00DD01E6">
        <w:rPr>
          <w:b/>
          <w:bCs/>
        </w:rPr>
        <w:t xml:space="preserve"> Model:</w:t>
      </w:r>
    </w:p>
    <w:p w14:paraId="27888B99" w14:textId="77777777" w:rsidR="00045C98" w:rsidRPr="001A31DF" w:rsidRDefault="00045C98" w:rsidP="00045C98">
      <w:pPr>
        <w:pStyle w:val="ListParagraph"/>
        <w:numPr>
          <w:ilvl w:val="1"/>
          <w:numId w:val="17"/>
        </w:numPr>
      </w:pPr>
      <w:proofErr w:type="spellStart"/>
      <w:proofErr w:type="gramStart"/>
      <w:r w:rsidRPr="001A31DF">
        <w:t>tflite.Interpreter</w:t>
      </w:r>
      <w:proofErr w:type="spellEnd"/>
      <w:proofErr w:type="gramEnd"/>
      <w:r w:rsidRPr="001A31DF">
        <w:t xml:space="preserve">: Loads the </w:t>
      </w:r>
      <w:proofErr w:type="spellStart"/>
      <w:r w:rsidRPr="001A31DF">
        <w:t>TFLite</w:t>
      </w:r>
      <w:proofErr w:type="spellEnd"/>
      <w:r w:rsidRPr="001A31DF">
        <w:t xml:space="preserve"> model.</w:t>
      </w:r>
    </w:p>
    <w:p w14:paraId="3C602C7F" w14:textId="77777777" w:rsidR="00045C98" w:rsidRPr="001A31DF" w:rsidRDefault="00045C98" w:rsidP="00045C98">
      <w:pPr>
        <w:pStyle w:val="ListParagraph"/>
        <w:numPr>
          <w:ilvl w:val="1"/>
          <w:numId w:val="17"/>
        </w:numPr>
      </w:pPr>
      <w:proofErr w:type="spellStart"/>
      <w:r w:rsidRPr="001A31DF">
        <w:t>allocate_tensors</w:t>
      </w:r>
      <w:proofErr w:type="spellEnd"/>
      <w:r w:rsidRPr="001A31DF">
        <w:t>: Allocates memory for model tensors.</w:t>
      </w:r>
    </w:p>
    <w:p w14:paraId="5097DBA7" w14:textId="77777777" w:rsidR="00045C98" w:rsidRPr="00DD01E6" w:rsidRDefault="00045C98" w:rsidP="00045C98">
      <w:pPr>
        <w:pStyle w:val="ListParagraph"/>
        <w:numPr>
          <w:ilvl w:val="0"/>
          <w:numId w:val="17"/>
        </w:numPr>
        <w:rPr>
          <w:b/>
          <w:bCs/>
        </w:rPr>
      </w:pPr>
      <w:r w:rsidRPr="00DD01E6">
        <w:rPr>
          <w:b/>
          <w:bCs/>
        </w:rPr>
        <w:t>Input and Output Details:</w:t>
      </w:r>
    </w:p>
    <w:p w14:paraId="6CD27580" w14:textId="77777777" w:rsidR="00045C98" w:rsidRPr="00DD01E6" w:rsidRDefault="00045C98" w:rsidP="00045C98">
      <w:pPr>
        <w:pStyle w:val="ListParagraph"/>
        <w:numPr>
          <w:ilvl w:val="1"/>
          <w:numId w:val="17"/>
        </w:numPr>
      </w:pPr>
      <w:proofErr w:type="spellStart"/>
      <w:r w:rsidRPr="00DD01E6">
        <w:t>get_input_details</w:t>
      </w:r>
      <w:proofErr w:type="spellEnd"/>
      <w:r w:rsidRPr="00DD01E6">
        <w:t xml:space="preserve"> and </w:t>
      </w:r>
      <w:proofErr w:type="spellStart"/>
      <w:r w:rsidRPr="00DD01E6">
        <w:t>get_output_details</w:t>
      </w:r>
      <w:proofErr w:type="spellEnd"/>
      <w:r w:rsidRPr="00DD01E6">
        <w:t>: Fetches details about the input and output tensors.</w:t>
      </w:r>
    </w:p>
    <w:p w14:paraId="60F2958D" w14:textId="77777777" w:rsidR="00045C98" w:rsidRPr="00DD01E6" w:rsidRDefault="00045C98" w:rsidP="00045C98">
      <w:pPr>
        <w:pStyle w:val="ListParagraph"/>
        <w:numPr>
          <w:ilvl w:val="0"/>
          <w:numId w:val="17"/>
        </w:numPr>
        <w:rPr>
          <w:b/>
          <w:bCs/>
        </w:rPr>
      </w:pPr>
      <w:r w:rsidRPr="00DD01E6">
        <w:rPr>
          <w:b/>
          <w:bCs/>
        </w:rPr>
        <w:t>Initialize GPIO Pin:</w:t>
      </w:r>
    </w:p>
    <w:p w14:paraId="55602B59" w14:textId="77777777" w:rsidR="00045C98" w:rsidRPr="00DD01E6" w:rsidRDefault="00045C98" w:rsidP="00045C98">
      <w:pPr>
        <w:pStyle w:val="ListParagraph"/>
        <w:numPr>
          <w:ilvl w:val="1"/>
          <w:numId w:val="17"/>
        </w:numPr>
      </w:pPr>
      <w:r w:rsidRPr="00DD01E6">
        <w:t>Sets up a GPIO pin (</w:t>
      </w:r>
      <w:proofErr w:type="spellStart"/>
      <w:r w:rsidRPr="00DD01E6">
        <w:t>self.led_pin</w:t>
      </w:r>
      <w:proofErr w:type="spellEnd"/>
      <w:r w:rsidRPr="00DD01E6">
        <w:t>) to control an LED.</w:t>
      </w:r>
    </w:p>
    <w:p w14:paraId="656BC91A" w14:textId="77777777" w:rsidR="00045C98" w:rsidRPr="00DD01E6" w:rsidRDefault="00045C98" w:rsidP="00045C98">
      <w:pPr>
        <w:pStyle w:val="ListParagraph"/>
        <w:numPr>
          <w:ilvl w:val="0"/>
          <w:numId w:val="17"/>
        </w:numPr>
        <w:rPr>
          <w:b/>
          <w:bCs/>
        </w:rPr>
      </w:pPr>
      <w:r w:rsidRPr="00DD01E6">
        <w:rPr>
          <w:b/>
          <w:bCs/>
        </w:rPr>
        <w:t>Pre-processing Method (_</w:t>
      </w:r>
      <w:proofErr w:type="spellStart"/>
      <w:r w:rsidRPr="00DD01E6">
        <w:rPr>
          <w:b/>
          <w:bCs/>
        </w:rPr>
        <w:t>pre_processing</w:t>
      </w:r>
      <w:proofErr w:type="spellEnd"/>
      <w:r w:rsidRPr="00DD01E6">
        <w:rPr>
          <w:b/>
          <w:bCs/>
        </w:rPr>
        <w:t>)</w:t>
      </w:r>
    </w:p>
    <w:p w14:paraId="730EC721" w14:textId="77777777" w:rsidR="00045C98" w:rsidRPr="00DD01E6" w:rsidRDefault="00045C98" w:rsidP="00045C98">
      <w:pPr>
        <w:pStyle w:val="ListParagraph"/>
        <w:numPr>
          <w:ilvl w:val="0"/>
          <w:numId w:val="17"/>
        </w:numPr>
        <w:rPr>
          <w:b/>
          <w:bCs/>
        </w:rPr>
      </w:pPr>
      <w:r w:rsidRPr="00DD01E6">
        <w:rPr>
          <w:b/>
          <w:bCs/>
        </w:rPr>
        <w:t>Pre-processing:</w:t>
      </w:r>
    </w:p>
    <w:p w14:paraId="18FA3148" w14:textId="77777777" w:rsidR="00045C98" w:rsidRPr="00DD01E6" w:rsidRDefault="00045C98" w:rsidP="00045C98">
      <w:pPr>
        <w:pStyle w:val="ListParagraph"/>
        <w:numPr>
          <w:ilvl w:val="1"/>
          <w:numId w:val="17"/>
        </w:numPr>
      </w:pPr>
      <w:r w:rsidRPr="00DD01E6">
        <w:t>Resize Image: cv2.resize resizes the image to the input size expected by the model.</w:t>
      </w:r>
    </w:p>
    <w:p w14:paraId="51414709" w14:textId="77777777" w:rsidR="00045C98" w:rsidRPr="00DD01E6" w:rsidRDefault="00045C98" w:rsidP="00045C98">
      <w:pPr>
        <w:pStyle w:val="ListParagraph"/>
        <w:numPr>
          <w:ilvl w:val="1"/>
          <w:numId w:val="17"/>
        </w:numPr>
      </w:pPr>
      <w:r w:rsidRPr="00DD01E6">
        <w:t>Convert to RGB: Converts the image from BGR to RGB format.</w:t>
      </w:r>
    </w:p>
    <w:p w14:paraId="504F00BB" w14:textId="77777777" w:rsidR="00045C98" w:rsidRPr="00DD01E6" w:rsidRDefault="00045C98" w:rsidP="00045C98">
      <w:pPr>
        <w:pStyle w:val="ListParagraph"/>
        <w:numPr>
          <w:ilvl w:val="1"/>
          <w:numId w:val="17"/>
        </w:numPr>
      </w:pPr>
      <w:r w:rsidRPr="00DD01E6">
        <w:t>Normalize Image: Normalizes pixel values to the range [-1, 1].</w:t>
      </w:r>
    </w:p>
    <w:p w14:paraId="01DBE552" w14:textId="77777777" w:rsidR="00045C98" w:rsidRPr="00DD01E6" w:rsidRDefault="00045C98" w:rsidP="00045C98">
      <w:pPr>
        <w:pStyle w:val="ListParagraph"/>
        <w:numPr>
          <w:ilvl w:val="0"/>
          <w:numId w:val="17"/>
        </w:numPr>
        <w:rPr>
          <w:b/>
          <w:bCs/>
        </w:rPr>
      </w:pPr>
      <w:r w:rsidRPr="00DD01E6">
        <w:rPr>
          <w:b/>
          <w:bCs/>
        </w:rPr>
        <w:t>Face Detection Method (</w:t>
      </w:r>
      <w:proofErr w:type="spellStart"/>
      <w:r w:rsidRPr="00DD01E6">
        <w:rPr>
          <w:b/>
          <w:bCs/>
        </w:rPr>
        <w:t>detect_faces</w:t>
      </w:r>
      <w:proofErr w:type="spellEnd"/>
      <w:r w:rsidRPr="00DD01E6">
        <w:rPr>
          <w:b/>
          <w:bCs/>
        </w:rPr>
        <w:t>)</w:t>
      </w:r>
    </w:p>
    <w:p w14:paraId="6BF93707" w14:textId="77777777" w:rsidR="00045C98" w:rsidRPr="00DD01E6" w:rsidRDefault="00045C98" w:rsidP="00045C98">
      <w:pPr>
        <w:pStyle w:val="ListParagraph"/>
        <w:numPr>
          <w:ilvl w:val="0"/>
          <w:numId w:val="17"/>
        </w:numPr>
        <w:rPr>
          <w:b/>
          <w:bCs/>
        </w:rPr>
      </w:pPr>
      <w:r w:rsidRPr="00DD01E6">
        <w:rPr>
          <w:b/>
          <w:bCs/>
        </w:rPr>
        <w:t>Face Detection:</w:t>
      </w:r>
    </w:p>
    <w:p w14:paraId="52C1093F" w14:textId="77777777" w:rsidR="00045C98" w:rsidRPr="00DD01E6" w:rsidRDefault="00045C98" w:rsidP="00045C98">
      <w:pPr>
        <w:pStyle w:val="ListParagraph"/>
        <w:numPr>
          <w:ilvl w:val="1"/>
          <w:numId w:val="17"/>
        </w:numPr>
      </w:pPr>
      <w:r w:rsidRPr="00DD01E6">
        <w:t>Pre-process Image: Calls the _</w:t>
      </w:r>
      <w:proofErr w:type="spellStart"/>
      <w:r w:rsidRPr="00DD01E6">
        <w:t>pre_processing</w:t>
      </w:r>
      <w:proofErr w:type="spellEnd"/>
      <w:r w:rsidRPr="00DD01E6">
        <w:t xml:space="preserve"> method to prepare the image.</w:t>
      </w:r>
    </w:p>
    <w:p w14:paraId="528C9079" w14:textId="77777777" w:rsidR="00045C98" w:rsidRPr="00DD01E6" w:rsidRDefault="00045C98" w:rsidP="00045C98">
      <w:pPr>
        <w:pStyle w:val="ListParagraph"/>
        <w:numPr>
          <w:ilvl w:val="1"/>
          <w:numId w:val="17"/>
        </w:numPr>
      </w:pPr>
      <w:r w:rsidRPr="00DD01E6">
        <w:t>Set Input Tensor: Sets the pre-processed image as input to the model.</w:t>
      </w:r>
    </w:p>
    <w:p w14:paraId="758F62F2" w14:textId="77777777" w:rsidR="00045C98" w:rsidRPr="00DD01E6" w:rsidRDefault="00045C98" w:rsidP="00045C98">
      <w:pPr>
        <w:pStyle w:val="ListParagraph"/>
        <w:numPr>
          <w:ilvl w:val="1"/>
          <w:numId w:val="17"/>
        </w:numPr>
      </w:pPr>
      <w:r w:rsidRPr="00DD01E6">
        <w:t>Invoke Interpreter: Runs the model to perform inference.</w:t>
      </w:r>
    </w:p>
    <w:p w14:paraId="18D3DAD2" w14:textId="77777777" w:rsidR="00045C98" w:rsidRPr="00DD01E6" w:rsidRDefault="00045C98" w:rsidP="00045C98">
      <w:pPr>
        <w:pStyle w:val="ListParagraph"/>
        <w:numPr>
          <w:ilvl w:val="1"/>
          <w:numId w:val="17"/>
        </w:numPr>
      </w:pPr>
      <w:r w:rsidRPr="00DD01E6">
        <w:t>Get Output Tensors: Retrieves the bounding boxes and confidence scores from the model.</w:t>
      </w:r>
    </w:p>
    <w:p w14:paraId="127E7C57" w14:textId="77777777" w:rsidR="00045C98" w:rsidRPr="00DD01E6" w:rsidRDefault="00045C98" w:rsidP="00045C98">
      <w:pPr>
        <w:pStyle w:val="ListParagraph"/>
        <w:numPr>
          <w:ilvl w:val="1"/>
          <w:numId w:val="17"/>
        </w:numPr>
      </w:pPr>
      <w:r w:rsidRPr="00DD01E6">
        <w:t>Post-process Results: Calls the _</w:t>
      </w:r>
      <w:proofErr w:type="spellStart"/>
      <w:r w:rsidRPr="00DD01E6">
        <w:t>post_processing</w:t>
      </w:r>
      <w:proofErr w:type="spellEnd"/>
      <w:r w:rsidRPr="00DD01E6">
        <w:t xml:space="preserve"> method to count the number of detected faces.</w:t>
      </w:r>
    </w:p>
    <w:p w14:paraId="1974C51D" w14:textId="77777777" w:rsidR="00045C98" w:rsidRPr="00DD01E6" w:rsidRDefault="00045C98" w:rsidP="00045C98">
      <w:pPr>
        <w:pStyle w:val="ListParagraph"/>
        <w:numPr>
          <w:ilvl w:val="0"/>
          <w:numId w:val="17"/>
        </w:numPr>
        <w:rPr>
          <w:b/>
          <w:bCs/>
        </w:rPr>
      </w:pPr>
      <w:r w:rsidRPr="00DD01E6">
        <w:rPr>
          <w:b/>
          <w:bCs/>
        </w:rPr>
        <w:t>Post-processing Method (_</w:t>
      </w:r>
      <w:proofErr w:type="spellStart"/>
      <w:r w:rsidRPr="00DD01E6">
        <w:rPr>
          <w:b/>
          <w:bCs/>
        </w:rPr>
        <w:t>post_processing</w:t>
      </w:r>
      <w:proofErr w:type="spellEnd"/>
      <w:r w:rsidRPr="00DD01E6">
        <w:rPr>
          <w:b/>
          <w:bCs/>
        </w:rPr>
        <w:t>)</w:t>
      </w:r>
    </w:p>
    <w:p w14:paraId="2FBAA328" w14:textId="77777777" w:rsidR="00045C98" w:rsidRPr="00DD01E6" w:rsidRDefault="00045C98" w:rsidP="00045C98">
      <w:pPr>
        <w:pStyle w:val="ListParagraph"/>
        <w:numPr>
          <w:ilvl w:val="0"/>
          <w:numId w:val="17"/>
        </w:numPr>
        <w:rPr>
          <w:b/>
          <w:bCs/>
        </w:rPr>
      </w:pPr>
      <w:r w:rsidRPr="00DD01E6">
        <w:rPr>
          <w:b/>
          <w:bCs/>
        </w:rPr>
        <w:t>Post-processing:</w:t>
      </w:r>
    </w:p>
    <w:p w14:paraId="26120329" w14:textId="77777777" w:rsidR="00045C98" w:rsidRPr="00DD01E6" w:rsidRDefault="00045C98" w:rsidP="00045C98">
      <w:pPr>
        <w:pStyle w:val="ListParagraph"/>
        <w:numPr>
          <w:ilvl w:val="1"/>
          <w:numId w:val="17"/>
        </w:numPr>
      </w:pPr>
      <w:r w:rsidRPr="00DD01E6">
        <w:t>Count Faces: Counts the number of detected faces based on confidence scores.</w:t>
      </w:r>
    </w:p>
    <w:p w14:paraId="1C0FF644" w14:textId="02D1E017" w:rsidR="00045C98" w:rsidRPr="00DD01E6" w:rsidRDefault="00045C98" w:rsidP="00045C98">
      <w:pPr>
        <w:pStyle w:val="ListParagraph"/>
        <w:numPr>
          <w:ilvl w:val="1"/>
          <w:numId w:val="17"/>
        </w:numPr>
      </w:pPr>
      <w:r w:rsidRPr="00DD01E6">
        <w:lastRenderedPageBreak/>
        <w:t xml:space="preserve">Control </w:t>
      </w:r>
      <w:r w:rsidR="005542E0">
        <w:t xml:space="preserve">GPIO </w:t>
      </w:r>
      <w:r w:rsidR="00BA386A">
        <w:t>108 (PD12)</w:t>
      </w:r>
      <w:r w:rsidRPr="00DD01E6">
        <w:t xml:space="preserve">: </w:t>
      </w:r>
      <w:r w:rsidR="004405C2">
        <w:t>Set</w:t>
      </w:r>
      <w:r w:rsidRPr="00DD01E6">
        <w:t xml:space="preserve"> the </w:t>
      </w:r>
      <w:r w:rsidR="004405C2">
        <w:t>GPIO pin HIGH</w:t>
      </w:r>
      <w:r w:rsidRPr="00DD01E6">
        <w:t xml:space="preserve"> or </w:t>
      </w:r>
      <w:r w:rsidR="004405C2">
        <w:t>LOW</w:t>
      </w:r>
      <w:r w:rsidRPr="00DD01E6">
        <w:t xml:space="preserve"> based on the number of detected faces.</w:t>
      </w:r>
    </w:p>
    <w:p w14:paraId="2B67554A" w14:textId="77777777" w:rsidR="00045C98" w:rsidRPr="00DD01E6" w:rsidRDefault="00045C98" w:rsidP="00045C98">
      <w:pPr>
        <w:pStyle w:val="ListParagraph"/>
        <w:numPr>
          <w:ilvl w:val="1"/>
          <w:numId w:val="17"/>
        </w:numPr>
      </w:pPr>
      <w:r w:rsidRPr="00DD01E6">
        <w:t>Print Status: Prints "Secured" if the number of faces is less than 14, otherwise prints "Not Secured".</w:t>
      </w:r>
    </w:p>
    <w:p w14:paraId="363FAF68" w14:textId="77777777" w:rsidR="00045C98" w:rsidRPr="00DD01E6" w:rsidRDefault="00045C98" w:rsidP="00045C98">
      <w:pPr>
        <w:pStyle w:val="ListParagraph"/>
        <w:numPr>
          <w:ilvl w:val="0"/>
          <w:numId w:val="17"/>
        </w:numPr>
        <w:rPr>
          <w:b/>
          <w:bCs/>
        </w:rPr>
      </w:pPr>
      <w:r w:rsidRPr="00DD01E6">
        <w:rPr>
          <w:b/>
          <w:bCs/>
        </w:rPr>
        <w:t>Cleanup Method (cleanup)</w:t>
      </w:r>
    </w:p>
    <w:p w14:paraId="4438F31C" w14:textId="77777777" w:rsidR="00045C98" w:rsidRPr="00DD01E6" w:rsidRDefault="00045C98" w:rsidP="00045C98">
      <w:pPr>
        <w:pStyle w:val="ListParagraph"/>
        <w:numPr>
          <w:ilvl w:val="0"/>
          <w:numId w:val="17"/>
        </w:numPr>
        <w:rPr>
          <w:b/>
          <w:bCs/>
        </w:rPr>
      </w:pPr>
      <w:r w:rsidRPr="00DD01E6">
        <w:rPr>
          <w:b/>
          <w:bCs/>
        </w:rPr>
        <w:t>Cleanup:</w:t>
      </w:r>
    </w:p>
    <w:p w14:paraId="57D35A34" w14:textId="77777777" w:rsidR="00045C98" w:rsidRPr="00DD01E6" w:rsidRDefault="00045C98" w:rsidP="00045C98">
      <w:pPr>
        <w:pStyle w:val="ListParagraph"/>
        <w:numPr>
          <w:ilvl w:val="1"/>
          <w:numId w:val="17"/>
        </w:numPr>
      </w:pPr>
      <w:r w:rsidRPr="00DD01E6">
        <w:t>Release GPIO Resources: Closes the GPIO pin.</w:t>
      </w:r>
    </w:p>
    <w:p w14:paraId="62385F58" w14:textId="77777777" w:rsidR="00045C98" w:rsidRPr="00DD01E6" w:rsidRDefault="00045C98" w:rsidP="00045C98">
      <w:pPr>
        <w:pStyle w:val="ListParagraph"/>
        <w:numPr>
          <w:ilvl w:val="0"/>
          <w:numId w:val="17"/>
        </w:numPr>
        <w:rPr>
          <w:b/>
          <w:bCs/>
        </w:rPr>
      </w:pPr>
      <w:r w:rsidRPr="00DD01E6">
        <w:rPr>
          <w:b/>
          <w:bCs/>
        </w:rPr>
        <w:t>Main Block:</w:t>
      </w:r>
    </w:p>
    <w:p w14:paraId="27AEA6BC" w14:textId="77777777" w:rsidR="00045C98" w:rsidRPr="00DD01E6" w:rsidRDefault="00045C98" w:rsidP="00045C98">
      <w:pPr>
        <w:pStyle w:val="ListParagraph"/>
        <w:numPr>
          <w:ilvl w:val="1"/>
          <w:numId w:val="17"/>
        </w:numPr>
      </w:pPr>
      <w:r w:rsidRPr="00DD01E6">
        <w:t xml:space="preserve">Define Model Path: Specifies the path to the </w:t>
      </w:r>
      <w:proofErr w:type="spellStart"/>
      <w:r w:rsidRPr="00DD01E6">
        <w:t>TFLite</w:t>
      </w:r>
      <w:proofErr w:type="spellEnd"/>
      <w:r w:rsidRPr="00DD01E6">
        <w:t xml:space="preserve"> model.</w:t>
      </w:r>
    </w:p>
    <w:p w14:paraId="723F461F" w14:textId="77777777" w:rsidR="00045C98" w:rsidRPr="00DD01E6" w:rsidRDefault="00045C98" w:rsidP="00045C98">
      <w:pPr>
        <w:pStyle w:val="ListParagraph"/>
        <w:numPr>
          <w:ilvl w:val="1"/>
          <w:numId w:val="17"/>
        </w:numPr>
      </w:pPr>
      <w:r w:rsidRPr="00DD01E6">
        <w:t xml:space="preserve">Create Face Detector Instance: Initializes the </w:t>
      </w:r>
      <w:proofErr w:type="spellStart"/>
      <w:r w:rsidRPr="00DD01E6">
        <w:t>FaceDetector</w:t>
      </w:r>
      <w:proofErr w:type="spellEnd"/>
      <w:r w:rsidRPr="00DD01E6">
        <w:t xml:space="preserve"> class.</w:t>
      </w:r>
    </w:p>
    <w:p w14:paraId="00720C93" w14:textId="77777777" w:rsidR="00045C98" w:rsidRPr="00DD01E6" w:rsidRDefault="00045C98" w:rsidP="00045C98">
      <w:pPr>
        <w:pStyle w:val="ListParagraph"/>
        <w:numPr>
          <w:ilvl w:val="1"/>
          <w:numId w:val="17"/>
        </w:numPr>
      </w:pPr>
      <w:r w:rsidRPr="00DD01E6">
        <w:t>Start Camera Capture: Opens a connection to the USB camera.</w:t>
      </w:r>
    </w:p>
    <w:p w14:paraId="325919E0" w14:textId="77777777" w:rsidR="00045C98" w:rsidRPr="00DD01E6" w:rsidRDefault="00045C98" w:rsidP="00045C98">
      <w:pPr>
        <w:pStyle w:val="ListParagraph"/>
        <w:numPr>
          <w:ilvl w:val="1"/>
          <w:numId w:val="17"/>
        </w:numPr>
      </w:pPr>
      <w:r w:rsidRPr="00DD01E6">
        <w:t xml:space="preserve">Capture and Process Frames: Continuously </w:t>
      </w:r>
      <w:proofErr w:type="gramStart"/>
      <w:r w:rsidRPr="00DD01E6">
        <w:t>captures</w:t>
      </w:r>
      <w:proofErr w:type="gramEnd"/>
      <w:r w:rsidRPr="00DD01E6">
        <w:t xml:space="preserve"> frames from the camera and processes them using the face detector.</w:t>
      </w:r>
    </w:p>
    <w:p w14:paraId="1F42823E" w14:textId="77777777" w:rsidR="00045C98" w:rsidRPr="00DD01E6" w:rsidRDefault="00045C98" w:rsidP="00045C98">
      <w:pPr>
        <w:pStyle w:val="ListParagraph"/>
        <w:numPr>
          <w:ilvl w:val="1"/>
          <w:numId w:val="17"/>
        </w:numPr>
      </w:pPr>
      <w:r w:rsidRPr="00DD01E6">
        <w:t>Release Resources: Releases the camera and GPIO resources when done.</w:t>
      </w:r>
    </w:p>
    <w:p w14:paraId="558B37A9" w14:textId="77777777" w:rsidR="00045C98" w:rsidRPr="00DD01E6" w:rsidRDefault="00045C98" w:rsidP="00045C98">
      <w:pPr>
        <w:pStyle w:val="ListParagraph"/>
        <w:numPr>
          <w:ilvl w:val="0"/>
          <w:numId w:val="17"/>
        </w:numPr>
        <w:rPr>
          <w:b/>
          <w:bCs/>
        </w:rPr>
      </w:pPr>
      <w:r w:rsidRPr="00DD01E6">
        <w:rPr>
          <w:b/>
          <w:bCs/>
        </w:rPr>
        <w:t>Concept Behind the Code</w:t>
      </w:r>
    </w:p>
    <w:p w14:paraId="58E33A41" w14:textId="77777777" w:rsidR="00045C98" w:rsidRPr="00DD01E6" w:rsidRDefault="00045C98" w:rsidP="00045C98">
      <w:pPr>
        <w:pStyle w:val="ListParagraph"/>
        <w:numPr>
          <w:ilvl w:val="1"/>
          <w:numId w:val="17"/>
        </w:numPr>
      </w:pPr>
      <w:r w:rsidRPr="00DD01E6">
        <w:t xml:space="preserve">Model Loading: The </w:t>
      </w:r>
      <w:proofErr w:type="spellStart"/>
      <w:r w:rsidRPr="00DD01E6">
        <w:t>TFLite</w:t>
      </w:r>
      <w:proofErr w:type="spellEnd"/>
      <w:r w:rsidRPr="00DD01E6">
        <w:t xml:space="preserve"> model is loaded and prepared for inference using the TensorFlow Lite interpreter.</w:t>
      </w:r>
    </w:p>
    <w:p w14:paraId="203EA855" w14:textId="77777777" w:rsidR="00045C98" w:rsidRPr="00DD01E6" w:rsidRDefault="00045C98" w:rsidP="00045C98">
      <w:pPr>
        <w:pStyle w:val="ListParagraph"/>
        <w:numPr>
          <w:ilvl w:val="1"/>
          <w:numId w:val="17"/>
        </w:numPr>
      </w:pPr>
      <w:r w:rsidRPr="00DD01E6">
        <w:t>Image Pre-processing: Input images are resized, converted to the appropriate color space, and normalized to match the model's input requirements.</w:t>
      </w:r>
    </w:p>
    <w:p w14:paraId="1ECC7AC1" w14:textId="77777777" w:rsidR="00045C98" w:rsidRPr="00DD01E6" w:rsidRDefault="00045C98" w:rsidP="00045C98">
      <w:pPr>
        <w:pStyle w:val="ListParagraph"/>
        <w:numPr>
          <w:ilvl w:val="1"/>
          <w:numId w:val="17"/>
        </w:numPr>
      </w:pPr>
      <w:r w:rsidRPr="00DD01E6">
        <w:t>Inference: The pre-processed image is fed into the model, which outputs bounding boxes and confidence scores for detected faces.</w:t>
      </w:r>
    </w:p>
    <w:p w14:paraId="258E0898" w14:textId="77777777" w:rsidR="00045C98" w:rsidRPr="00DD01E6" w:rsidRDefault="00045C98" w:rsidP="00045C98">
      <w:pPr>
        <w:pStyle w:val="ListParagraph"/>
        <w:numPr>
          <w:ilvl w:val="1"/>
          <w:numId w:val="17"/>
        </w:numPr>
      </w:pPr>
      <w:r w:rsidRPr="00DD01E6">
        <w:t>Post-processing: The results are processed to count the number of faces and control GPIO pins based on the number of detected faces.</w:t>
      </w:r>
    </w:p>
    <w:p w14:paraId="0EBDB3DF" w14:textId="77777777" w:rsidR="00045C98" w:rsidRDefault="00045C98" w:rsidP="00045C98">
      <w:pPr>
        <w:rPr>
          <w:b/>
          <w:bCs/>
        </w:rPr>
      </w:pPr>
      <w:r w:rsidRPr="00DD01E6">
        <w:rPr>
          <w:b/>
          <w:bCs/>
        </w:rPr>
        <w:t>Writing New Code for a Different Model</w:t>
      </w:r>
    </w:p>
    <w:p w14:paraId="1EAA19CD" w14:textId="77777777" w:rsidR="00045C98" w:rsidRPr="00DD01E6" w:rsidRDefault="00045C98" w:rsidP="00045C98">
      <w:r w:rsidRPr="00DD01E6">
        <w:t>When using a different model, you need to consider the following:</w:t>
      </w:r>
    </w:p>
    <w:p w14:paraId="7EAC9241" w14:textId="77777777" w:rsidR="00045C98" w:rsidRPr="00DD01E6" w:rsidRDefault="00045C98" w:rsidP="00045C98">
      <w:pPr>
        <w:pStyle w:val="ListParagraph"/>
        <w:numPr>
          <w:ilvl w:val="0"/>
          <w:numId w:val="19"/>
        </w:numPr>
      </w:pPr>
      <w:r w:rsidRPr="00DD01E6">
        <w:rPr>
          <w:b/>
          <w:bCs/>
        </w:rPr>
        <w:t>Model Path:</w:t>
      </w:r>
      <w:r w:rsidRPr="00DD01E6">
        <w:t xml:space="preserve"> Update the </w:t>
      </w:r>
      <w:proofErr w:type="spellStart"/>
      <w:r w:rsidRPr="00DD01E6">
        <w:t>model_path</w:t>
      </w:r>
      <w:proofErr w:type="spellEnd"/>
      <w:r w:rsidRPr="00DD01E6">
        <w:t xml:space="preserve"> with the path to the new </w:t>
      </w:r>
      <w:proofErr w:type="spellStart"/>
      <w:r w:rsidRPr="00DD01E6">
        <w:t>TFLite</w:t>
      </w:r>
      <w:proofErr w:type="spellEnd"/>
      <w:r w:rsidRPr="00DD01E6">
        <w:t xml:space="preserve"> model.</w:t>
      </w:r>
    </w:p>
    <w:p w14:paraId="3D73BE13" w14:textId="77777777" w:rsidR="00045C98" w:rsidRPr="00DD01E6" w:rsidRDefault="00045C98" w:rsidP="00045C98">
      <w:pPr>
        <w:pStyle w:val="ListParagraph"/>
        <w:numPr>
          <w:ilvl w:val="0"/>
          <w:numId w:val="19"/>
        </w:numPr>
      </w:pPr>
      <w:r w:rsidRPr="00DD01E6">
        <w:rPr>
          <w:b/>
          <w:bCs/>
        </w:rPr>
        <w:t xml:space="preserve">Input Size: </w:t>
      </w:r>
      <w:r w:rsidRPr="00DD01E6">
        <w:t xml:space="preserve">Ensure the </w:t>
      </w:r>
      <w:proofErr w:type="spellStart"/>
      <w:r w:rsidRPr="00DD01E6">
        <w:t>input_size</w:t>
      </w:r>
      <w:proofErr w:type="spellEnd"/>
      <w:r w:rsidRPr="00DD01E6">
        <w:t xml:space="preserve"> matches the expected input size of the new model.</w:t>
      </w:r>
    </w:p>
    <w:p w14:paraId="1C4FBF7D" w14:textId="77777777" w:rsidR="00045C98" w:rsidRPr="00DD01E6" w:rsidRDefault="00045C98" w:rsidP="00045C98">
      <w:pPr>
        <w:pStyle w:val="ListParagraph"/>
        <w:numPr>
          <w:ilvl w:val="0"/>
          <w:numId w:val="19"/>
        </w:numPr>
      </w:pPr>
      <w:r w:rsidRPr="00DD01E6">
        <w:rPr>
          <w:b/>
          <w:bCs/>
        </w:rPr>
        <w:t>Pre-processing Steps:</w:t>
      </w:r>
      <w:r w:rsidRPr="00DD01E6">
        <w:t xml:space="preserve"> Adjust the pre-processing steps (resizing, normalization) if the new model requires different pre-processing.</w:t>
      </w:r>
    </w:p>
    <w:p w14:paraId="3A71D70E" w14:textId="77777777" w:rsidR="00045C98" w:rsidRPr="00DD01E6" w:rsidRDefault="00045C98" w:rsidP="00045C98">
      <w:pPr>
        <w:pStyle w:val="ListParagraph"/>
        <w:numPr>
          <w:ilvl w:val="0"/>
          <w:numId w:val="19"/>
        </w:numPr>
      </w:pPr>
      <w:r w:rsidRPr="00DD01E6">
        <w:rPr>
          <w:b/>
          <w:bCs/>
        </w:rPr>
        <w:t>Output Details:</w:t>
      </w:r>
      <w:r w:rsidRPr="00DD01E6">
        <w:t xml:space="preserve"> Verify the output tensor indices and dimensions for the new model.</w:t>
      </w:r>
    </w:p>
    <w:p w14:paraId="3C541A37" w14:textId="77777777" w:rsidR="00045C98" w:rsidRPr="00DD01E6" w:rsidRDefault="00045C98" w:rsidP="00045C98">
      <w:pPr>
        <w:pStyle w:val="ListParagraph"/>
        <w:numPr>
          <w:ilvl w:val="0"/>
          <w:numId w:val="19"/>
        </w:numPr>
      </w:pPr>
      <w:r w:rsidRPr="00DD01E6">
        <w:rPr>
          <w:b/>
          <w:bCs/>
        </w:rPr>
        <w:t>Post-processing Logic:</w:t>
      </w:r>
      <w:r w:rsidRPr="00DD01E6">
        <w:t xml:space="preserve"> Modify the post-processing logic based on the output format of the new model.</w:t>
      </w:r>
    </w:p>
    <w:p w14:paraId="017E7990" w14:textId="77777777" w:rsidR="00045C98" w:rsidRDefault="00045C98" w:rsidP="00045C98">
      <w:pPr>
        <w:pStyle w:val="ListParagraph"/>
        <w:numPr>
          <w:ilvl w:val="0"/>
          <w:numId w:val="19"/>
        </w:numPr>
      </w:pPr>
      <w:r w:rsidRPr="00DD01E6">
        <w:rPr>
          <w:b/>
          <w:bCs/>
        </w:rPr>
        <w:t>Thresholds and Parameters:</w:t>
      </w:r>
      <w:r w:rsidRPr="00DD01E6">
        <w:t xml:space="preserve"> Adjust confidence thresholds and NMS parameters if necessary.</w:t>
      </w:r>
    </w:p>
    <w:p w14:paraId="6C0A4B06" w14:textId="77777777" w:rsidR="00045C98" w:rsidRPr="001A31DF" w:rsidRDefault="00045C98" w:rsidP="00045C98">
      <w:pPr>
        <w:rPr>
          <w:b/>
          <w:bCs/>
        </w:rPr>
      </w:pPr>
      <w:r w:rsidRPr="001A31DF">
        <w:rPr>
          <w:b/>
          <w:bCs/>
        </w:rPr>
        <w:br/>
        <w:t>Example Modifications for a New Model:</w:t>
      </w:r>
      <w:r w:rsidRPr="001A31DF">
        <w:rPr>
          <w:b/>
          <w:bCs/>
        </w:rPr>
        <w:br/>
      </w:r>
    </w:p>
    <w:p w14:paraId="61ED0A7B" w14:textId="77777777" w:rsidR="00045C98" w:rsidRDefault="00045C98" w:rsidP="00981548">
      <w:pPr>
        <w:pStyle w:val="info"/>
      </w:pPr>
      <w:r>
        <w:lastRenderedPageBreak/>
        <w:t xml:space="preserve">class </w:t>
      </w:r>
      <w:proofErr w:type="spellStart"/>
      <w:r>
        <w:t>FaceDetector</w:t>
      </w:r>
      <w:proofErr w:type="spellEnd"/>
      <w:r>
        <w:t>:</w:t>
      </w:r>
    </w:p>
    <w:p w14:paraId="5DB80C3D" w14:textId="77777777" w:rsidR="00045C98" w:rsidRDefault="00045C98" w:rsidP="00981548">
      <w:pPr>
        <w:pStyle w:val="info"/>
      </w:pPr>
      <w:r>
        <w:t xml:space="preserve">    def __</w:t>
      </w:r>
      <w:proofErr w:type="spellStart"/>
      <w:r>
        <w:t>init</w:t>
      </w:r>
      <w:proofErr w:type="spellEnd"/>
      <w:r>
        <w:t>_</w:t>
      </w:r>
      <w:proofErr w:type="gramStart"/>
      <w:r>
        <w:t>_(</w:t>
      </w:r>
      <w:proofErr w:type="gramEnd"/>
      <w:r>
        <w:t xml:space="preserve">self, </w:t>
      </w:r>
      <w:proofErr w:type="spellStart"/>
      <w:r>
        <w:t>model_path</w:t>
      </w:r>
      <w:proofErr w:type="spellEnd"/>
      <w:r>
        <w:t xml:space="preserve">, </w:t>
      </w:r>
      <w:proofErr w:type="spellStart"/>
      <w:r>
        <w:t>input_size</w:t>
      </w:r>
      <w:proofErr w:type="spellEnd"/>
      <w:r>
        <w:t xml:space="preserve">=(300, 300), </w:t>
      </w:r>
      <w:proofErr w:type="spellStart"/>
      <w:r>
        <w:t>conf_threshold</w:t>
      </w:r>
      <w:proofErr w:type="spellEnd"/>
      <w:r>
        <w:t>=0.5):</w:t>
      </w:r>
    </w:p>
    <w:p w14:paraId="78BA6E27" w14:textId="77777777" w:rsidR="00045C98" w:rsidRDefault="00045C98" w:rsidP="00981548">
      <w:pPr>
        <w:pStyle w:val="info"/>
      </w:pPr>
      <w:r>
        <w:t xml:space="preserve">        </w:t>
      </w:r>
      <w:proofErr w:type="spellStart"/>
      <w:proofErr w:type="gramStart"/>
      <w:r>
        <w:t>self.model</w:t>
      </w:r>
      <w:proofErr w:type="gramEnd"/>
      <w:r>
        <w:t>_path</w:t>
      </w:r>
      <w:proofErr w:type="spellEnd"/>
      <w:r>
        <w:t xml:space="preserve"> = </w:t>
      </w:r>
      <w:proofErr w:type="spellStart"/>
      <w:r>
        <w:t>model_path</w:t>
      </w:r>
      <w:proofErr w:type="spellEnd"/>
    </w:p>
    <w:p w14:paraId="2320C0E3" w14:textId="77777777" w:rsidR="00045C98" w:rsidRDefault="00045C98" w:rsidP="00981548">
      <w:pPr>
        <w:pStyle w:val="info"/>
      </w:pPr>
      <w:r>
        <w:t xml:space="preserve">        </w:t>
      </w:r>
      <w:proofErr w:type="spellStart"/>
      <w:proofErr w:type="gramStart"/>
      <w:r>
        <w:t>self.input</w:t>
      </w:r>
      <w:proofErr w:type="gramEnd"/>
      <w:r>
        <w:t>_size</w:t>
      </w:r>
      <w:proofErr w:type="spellEnd"/>
      <w:r>
        <w:t xml:space="preserve"> = </w:t>
      </w:r>
      <w:proofErr w:type="spellStart"/>
      <w:r>
        <w:t>input_size</w:t>
      </w:r>
      <w:proofErr w:type="spellEnd"/>
    </w:p>
    <w:p w14:paraId="3A947B8A" w14:textId="77777777" w:rsidR="00045C98" w:rsidRDefault="00045C98" w:rsidP="00981548">
      <w:pPr>
        <w:pStyle w:val="info"/>
      </w:pPr>
      <w:r>
        <w:t xml:space="preserve">        </w:t>
      </w:r>
      <w:proofErr w:type="spellStart"/>
      <w:r>
        <w:t>self.conf_threshold</w:t>
      </w:r>
      <w:proofErr w:type="spellEnd"/>
      <w:r>
        <w:t xml:space="preserve"> = </w:t>
      </w:r>
      <w:proofErr w:type="spellStart"/>
      <w:r>
        <w:t>conf_threshold</w:t>
      </w:r>
      <w:proofErr w:type="spellEnd"/>
    </w:p>
    <w:p w14:paraId="6D542403" w14:textId="77777777" w:rsidR="00045C98" w:rsidRDefault="00045C98" w:rsidP="00981548">
      <w:pPr>
        <w:pStyle w:val="info"/>
      </w:pPr>
    </w:p>
    <w:p w14:paraId="4FF680D9" w14:textId="77777777" w:rsidR="00045C98" w:rsidRDefault="00045C98" w:rsidP="00981548">
      <w:pPr>
        <w:pStyle w:val="info"/>
      </w:pPr>
      <w:r>
        <w:t xml:space="preserve">        # Load the new </w:t>
      </w:r>
      <w:proofErr w:type="spellStart"/>
      <w:r>
        <w:t>TFLite</w:t>
      </w:r>
      <w:proofErr w:type="spellEnd"/>
      <w:r>
        <w:t xml:space="preserve"> model</w:t>
      </w:r>
    </w:p>
    <w:p w14:paraId="3EB9E51E" w14:textId="77777777" w:rsidR="00045C98" w:rsidRDefault="00045C98" w:rsidP="00981548">
      <w:pPr>
        <w:pStyle w:val="info"/>
      </w:pPr>
      <w:r>
        <w:t xml:space="preserve">        </w:t>
      </w:r>
      <w:proofErr w:type="spellStart"/>
      <w:proofErr w:type="gramStart"/>
      <w:r>
        <w:t>self.interpreter</w:t>
      </w:r>
      <w:proofErr w:type="spellEnd"/>
      <w:proofErr w:type="gramEnd"/>
      <w:r>
        <w:t xml:space="preserve"> = </w:t>
      </w:r>
      <w:proofErr w:type="spellStart"/>
      <w:r>
        <w:t>tflite.Interpreter</w:t>
      </w:r>
      <w:proofErr w:type="spellEnd"/>
      <w:r>
        <w:t>(</w:t>
      </w:r>
      <w:proofErr w:type="spellStart"/>
      <w:r>
        <w:t>model_path</w:t>
      </w:r>
      <w:proofErr w:type="spellEnd"/>
      <w:r>
        <w:t>=</w:t>
      </w:r>
      <w:proofErr w:type="spellStart"/>
      <w:r>
        <w:t>self.model_path</w:t>
      </w:r>
      <w:proofErr w:type="spellEnd"/>
      <w:r>
        <w:t>)</w:t>
      </w:r>
    </w:p>
    <w:p w14:paraId="7C977308" w14:textId="77777777" w:rsidR="00045C98" w:rsidRDefault="00045C98" w:rsidP="00981548">
      <w:pPr>
        <w:pStyle w:val="info"/>
      </w:pPr>
      <w:r>
        <w:t xml:space="preserve">        </w:t>
      </w:r>
      <w:proofErr w:type="spellStart"/>
      <w:proofErr w:type="gramStart"/>
      <w:r>
        <w:t>self.interpreter</w:t>
      </w:r>
      <w:proofErr w:type="gramEnd"/>
      <w:r>
        <w:t>.allocate_tensors</w:t>
      </w:r>
      <w:proofErr w:type="spellEnd"/>
      <w:r>
        <w:t>()</w:t>
      </w:r>
    </w:p>
    <w:p w14:paraId="5924F084" w14:textId="77777777" w:rsidR="00045C98" w:rsidRDefault="00045C98" w:rsidP="00981548">
      <w:pPr>
        <w:pStyle w:val="info"/>
      </w:pPr>
    </w:p>
    <w:p w14:paraId="792BE678" w14:textId="77777777" w:rsidR="00045C98" w:rsidRDefault="00045C98" w:rsidP="00981548">
      <w:pPr>
        <w:pStyle w:val="info"/>
      </w:pPr>
      <w:r>
        <w:t xml:space="preserve">        # Get input and output details for the new model</w:t>
      </w:r>
    </w:p>
    <w:p w14:paraId="243586BA" w14:textId="77777777" w:rsidR="00045C98" w:rsidRDefault="00045C98" w:rsidP="00981548">
      <w:pPr>
        <w:pStyle w:val="info"/>
      </w:pPr>
      <w:r>
        <w:t xml:space="preserve">        </w:t>
      </w:r>
      <w:proofErr w:type="spellStart"/>
      <w:proofErr w:type="gramStart"/>
      <w:r>
        <w:t>self.input</w:t>
      </w:r>
      <w:proofErr w:type="gramEnd"/>
      <w:r>
        <w:t>_details</w:t>
      </w:r>
      <w:proofErr w:type="spellEnd"/>
      <w:r>
        <w:t xml:space="preserve"> = </w:t>
      </w:r>
      <w:proofErr w:type="spellStart"/>
      <w:r>
        <w:t>self.interpreter.get_input_details</w:t>
      </w:r>
      <w:proofErr w:type="spellEnd"/>
      <w:r>
        <w:t>()</w:t>
      </w:r>
    </w:p>
    <w:p w14:paraId="347E4E3C" w14:textId="77777777" w:rsidR="00045C98" w:rsidRDefault="00045C98" w:rsidP="00981548">
      <w:pPr>
        <w:pStyle w:val="info"/>
      </w:pPr>
      <w:r>
        <w:t xml:space="preserve">        </w:t>
      </w:r>
      <w:proofErr w:type="spellStart"/>
      <w:proofErr w:type="gramStart"/>
      <w:r>
        <w:t>self.output</w:t>
      </w:r>
      <w:proofErr w:type="gramEnd"/>
      <w:r>
        <w:t>_details</w:t>
      </w:r>
      <w:proofErr w:type="spellEnd"/>
      <w:r>
        <w:t xml:space="preserve"> = </w:t>
      </w:r>
      <w:proofErr w:type="spellStart"/>
      <w:r>
        <w:t>self.interpreter.get_output_details</w:t>
      </w:r>
      <w:proofErr w:type="spellEnd"/>
      <w:r>
        <w:t>()</w:t>
      </w:r>
    </w:p>
    <w:p w14:paraId="6C8C2444" w14:textId="77777777" w:rsidR="00045C98" w:rsidRDefault="00045C98" w:rsidP="00981548">
      <w:pPr>
        <w:pStyle w:val="info"/>
      </w:pPr>
    </w:p>
    <w:p w14:paraId="29C55DF0" w14:textId="77777777" w:rsidR="00981548" w:rsidRDefault="00045C98" w:rsidP="00981548">
      <w:pPr>
        <w:pStyle w:val="info"/>
      </w:pPr>
      <w:r>
        <w:t xml:space="preserve">        </w:t>
      </w:r>
      <w:r w:rsidR="00981548">
        <w:t xml:space="preserve"># Initialize GPIO pin </w:t>
      </w:r>
    </w:p>
    <w:p w14:paraId="13B187E6" w14:textId="426EBA5A" w:rsidR="00981548" w:rsidRDefault="00981548" w:rsidP="00981548">
      <w:pPr>
        <w:pStyle w:val="info"/>
      </w:pPr>
      <w:r>
        <w:t xml:space="preserve">        </w:t>
      </w:r>
      <w:proofErr w:type="spellStart"/>
      <w:proofErr w:type="gramStart"/>
      <w:r>
        <w:t>self.gpio</w:t>
      </w:r>
      <w:proofErr w:type="gramEnd"/>
      <w:r>
        <w:t>_pin</w:t>
      </w:r>
      <w:proofErr w:type="spellEnd"/>
      <w:r>
        <w:t xml:space="preserve"> = 108  # PD12 in </w:t>
      </w:r>
      <w:r w:rsidR="002F41F6" w:rsidRPr="002F41F6">
        <w:t>ATSAMA5D27-WLSOM1</w:t>
      </w:r>
      <w:r w:rsidR="00B92020">
        <w:t xml:space="preserve"> EK</w:t>
      </w:r>
      <w:r>
        <w:t xml:space="preserve"> </w:t>
      </w:r>
    </w:p>
    <w:p w14:paraId="1DAA2E50" w14:textId="1CB72F84" w:rsidR="00045C98" w:rsidRDefault="00045C98" w:rsidP="00981548">
      <w:pPr>
        <w:pStyle w:val="info"/>
      </w:pPr>
      <w:r>
        <w:t xml:space="preserve">        </w:t>
      </w:r>
      <w:proofErr w:type="spellStart"/>
      <w:proofErr w:type="gramStart"/>
      <w:r>
        <w:t>self.</w:t>
      </w:r>
      <w:r w:rsidR="00981548">
        <w:t>gpio</w:t>
      </w:r>
      <w:proofErr w:type="spellEnd"/>
      <w:proofErr w:type="gramEnd"/>
      <w:r>
        <w:t xml:space="preserve"> = </w:t>
      </w:r>
      <w:proofErr w:type="spellStart"/>
      <w:r>
        <w:t>mpio.GPIO</w:t>
      </w:r>
      <w:proofErr w:type="spellEnd"/>
      <w:r>
        <w:t>(</w:t>
      </w:r>
      <w:proofErr w:type="spellStart"/>
      <w:r>
        <w:t>self.</w:t>
      </w:r>
      <w:r w:rsidR="00981548">
        <w:t>gpio</w:t>
      </w:r>
      <w:r>
        <w:t>_pin</w:t>
      </w:r>
      <w:proofErr w:type="spellEnd"/>
      <w:r>
        <w:t xml:space="preserve">, </w:t>
      </w:r>
      <w:proofErr w:type="spellStart"/>
      <w:r>
        <w:t>mpio.GPIO.OUT</w:t>
      </w:r>
      <w:proofErr w:type="spellEnd"/>
      <w:r>
        <w:t>)</w:t>
      </w:r>
    </w:p>
    <w:p w14:paraId="24BF668A" w14:textId="77777777" w:rsidR="00045C98" w:rsidRDefault="00045C98" w:rsidP="00981548">
      <w:pPr>
        <w:pStyle w:val="info"/>
      </w:pPr>
    </w:p>
    <w:p w14:paraId="5DCD8DCE" w14:textId="77777777" w:rsidR="00045C98" w:rsidRDefault="00045C98" w:rsidP="00981548">
      <w:pPr>
        <w:pStyle w:val="info"/>
      </w:pPr>
      <w:r>
        <w:t xml:space="preserve">    def _</w:t>
      </w:r>
      <w:proofErr w:type="spellStart"/>
      <w:r>
        <w:t>pre_</w:t>
      </w:r>
      <w:proofErr w:type="gramStart"/>
      <w:r>
        <w:t>processing</w:t>
      </w:r>
      <w:proofErr w:type="spellEnd"/>
      <w:r>
        <w:t>(</w:t>
      </w:r>
      <w:proofErr w:type="gramEnd"/>
      <w:r>
        <w:t xml:space="preserve">self, </w:t>
      </w:r>
      <w:proofErr w:type="spellStart"/>
      <w:r>
        <w:t>img</w:t>
      </w:r>
      <w:proofErr w:type="spellEnd"/>
      <w:r>
        <w:t>):</w:t>
      </w:r>
    </w:p>
    <w:p w14:paraId="31C5F13A" w14:textId="77777777" w:rsidR="00045C98" w:rsidRDefault="00045C98" w:rsidP="00981548">
      <w:pPr>
        <w:pStyle w:val="info"/>
      </w:pPr>
      <w:r>
        <w:t xml:space="preserve">        resized = cv2.resize(</w:t>
      </w:r>
      <w:proofErr w:type="spellStart"/>
      <w:r>
        <w:t>img</w:t>
      </w:r>
      <w:proofErr w:type="spellEnd"/>
      <w:r>
        <w:t xml:space="preserve">, </w:t>
      </w:r>
      <w:proofErr w:type="spellStart"/>
      <w:proofErr w:type="gramStart"/>
      <w:r>
        <w:t>self.input</w:t>
      </w:r>
      <w:proofErr w:type="gramEnd"/>
      <w:r>
        <w:t>_size</w:t>
      </w:r>
      <w:proofErr w:type="spellEnd"/>
      <w:r>
        <w:t>)</w:t>
      </w:r>
    </w:p>
    <w:p w14:paraId="11C40C4C" w14:textId="77777777" w:rsidR="00045C98" w:rsidRDefault="00045C98" w:rsidP="00981548">
      <w:pPr>
        <w:pStyle w:val="info"/>
      </w:pPr>
      <w:r>
        <w:t xml:space="preserve">        </w:t>
      </w:r>
      <w:proofErr w:type="spellStart"/>
      <w:r>
        <w:t>image_rgb</w:t>
      </w:r>
      <w:proofErr w:type="spellEnd"/>
      <w:r>
        <w:t xml:space="preserve"> = </w:t>
      </w:r>
      <w:proofErr w:type="gramStart"/>
      <w:r>
        <w:t>resized[</w:t>
      </w:r>
      <w:proofErr w:type="gramEnd"/>
      <w:r>
        <w:t>..., ::-1].</w:t>
      </w:r>
      <w:proofErr w:type="spellStart"/>
      <w:r>
        <w:t>astype</w:t>
      </w:r>
      <w:proofErr w:type="spellEnd"/>
      <w:r>
        <w:t>(np.float32)</w:t>
      </w:r>
    </w:p>
    <w:p w14:paraId="29188B5D" w14:textId="77777777" w:rsidR="00045C98" w:rsidRDefault="00045C98" w:rsidP="00981548">
      <w:pPr>
        <w:pStyle w:val="info"/>
      </w:pPr>
      <w:r>
        <w:t xml:space="preserve">        </w:t>
      </w:r>
      <w:proofErr w:type="spellStart"/>
      <w:r>
        <w:t>image_norm</w:t>
      </w:r>
      <w:proofErr w:type="spellEnd"/>
      <w:r>
        <w:t xml:space="preserve"> = (</w:t>
      </w:r>
      <w:proofErr w:type="spellStart"/>
      <w:r>
        <w:t>image_rgb</w:t>
      </w:r>
      <w:proofErr w:type="spellEnd"/>
      <w:r>
        <w:t xml:space="preserve"> / 127.5) - </w:t>
      </w:r>
      <w:proofErr w:type="gramStart"/>
      <w:r>
        <w:t>1.0  #</w:t>
      </w:r>
      <w:proofErr w:type="gramEnd"/>
      <w:r>
        <w:t xml:space="preserve"> Adjust normalization if needed</w:t>
      </w:r>
    </w:p>
    <w:p w14:paraId="2DA73AC4" w14:textId="77777777" w:rsidR="00045C98" w:rsidRDefault="00045C98" w:rsidP="00981548">
      <w:pPr>
        <w:pStyle w:val="info"/>
      </w:pPr>
      <w:r>
        <w:t xml:space="preserve">        return </w:t>
      </w:r>
      <w:proofErr w:type="spellStart"/>
      <w:r>
        <w:t>image_</w:t>
      </w:r>
      <w:proofErr w:type="gramStart"/>
      <w:r>
        <w:t>norm</w:t>
      </w:r>
      <w:proofErr w:type="spellEnd"/>
      <w:r>
        <w:t>[</w:t>
      </w:r>
      <w:proofErr w:type="gramEnd"/>
      <w:r>
        <w:t>None, ...]</w:t>
      </w:r>
    </w:p>
    <w:p w14:paraId="03862BBA" w14:textId="77777777" w:rsidR="00045C98" w:rsidRDefault="00045C98" w:rsidP="00981548">
      <w:pPr>
        <w:pStyle w:val="info"/>
      </w:pPr>
    </w:p>
    <w:p w14:paraId="4D482CBA" w14:textId="77777777" w:rsidR="00045C98" w:rsidRDefault="00045C98" w:rsidP="00981548">
      <w:pPr>
        <w:pStyle w:val="info"/>
      </w:pPr>
      <w:r>
        <w:t xml:space="preserve">    # Rest of the methods remain the same</w:t>
      </w:r>
    </w:p>
    <w:p w14:paraId="64E8B136" w14:textId="77777777" w:rsidR="00045C98" w:rsidRDefault="00045C98" w:rsidP="00045C98">
      <w:pPr>
        <w:spacing w:after="120" w:line="240" w:lineRule="auto"/>
      </w:pPr>
      <w:r w:rsidRPr="001A31DF">
        <w:t>By following these steps and understanding the structure of the code, you'll be able to adapt the face detection code to work with different models in the future.</w:t>
      </w:r>
    </w:p>
    <w:p w14:paraId="0DE2CEB8" w14:textId="77777777" w:rsidR="005278F5" w:rsidRDefault="005278F5" w:rsidP="00045C98">
      <w:pPr>
        <w:spacing w:after="120" w:line="240" w:lineRule="auto"/>
      </w:pPr>
    </w:p>
    <w:p w14:paraId="011F86BF" w14:textId="77777777" w:rsidR="005278F5" w:rsidRDefault="005278F5" w:rsidP="00045C98">
      <w:pPr>
        <w:spacing w:after="120" w:line="240" w:lineRule="auto"/>
      </w:pPr>
    </w:p>
    <w:p w14:paraId="3BF41C81" w14:textId="77777777" w:rsidR="005278F5" w:rsidRDefault="005278F5" w:rsidP="00045C98">
      <w:pPr>
        <w:spacing w:after="120" w:line="240" w:lineRule="auto"/>
      </w:pPr>
    </w:p>
    <w:p w14:paraId="6A54C05B" w14:textId="77777777" w:rsidR="005278F5" w:rsidRDefault="005278F5" w:rsidP="00045C98">
      <w:pPr>
        <w:spacing w:after="120" w:line="240" w:lineRule="auto"/>
      </w:pPr>
    </w:p>
    <w:p w14:paraId="360195DC" w14:textId="77777777" w:rsidR="005278F5" w:rsidRDefault="005278F5" w:rsidP="00045C98">
      <w:pPr>
        <w:spacing w:after="120" w:line="240" w:lineRule="auto"/>
      </w:pPr>
    </w:p>
    <w:p w14:paraId="01599F74" w14:textId="77777777" w:rsidR="005278F5" w:rsidRDefault="005278F5" w:rsidP="00045C98">
      <w:pPr>
        <w:spacing w:after="120" w:line="240" w:lineRule="auto"/>
      </w:pPr>
    </w:p>
    <w:p w14:paraId="44F70DD5" w14:textId="77777777" w:rsidR="005278F5" w:rsidRDefault="005278F5" w:rsidP="00045C98">
      <w:pPr>
        <w:spacing w:after="120" w:line="240" w:lineRule="auto"/>
      </w:pPr>
    </w:p>
    <w:p w14:paraId="5E458F36" w14:textId="77777777" w:rsidR="005278F5" w:rsidRDefault="005278F5" w:rsidP="00045C98">
      <w:pPr>
        <w:spacing w:after="120" w:line="240" w:lineRule="auto"/>
      </w:pPr>
    </w:p>
    <w:p w14:paraId="1FB876C5" w14:textId="77777777" w:rsidR="005278F5" w:rsidRDefault="005278F5" w:rsidP="00045C98">
      <w:pPr>
        <w:spacing w:after="120" w:line="240" w:lineRule="auto"/>
      </w:pPr>
    </w:p>
    <w:p w14:paraId="61EFCE96" w14:textId="77777777" w:rsidR="005278F5" w:rsidRDefault="005278F5" w:rsidP="00045C98">
      <w:pPr>
        <w:spacing w:after="120" w:line="240" w:lineRule="auto"/>
      </w:pPr>
    </w:p>
    <w:p w14:paraId="57DFC663" w14:textId="77777777" w:rsidR="005278F5" w:rsidRDefault="005278F5" w:rsidP="00045C98">
      <w:pPr>
        <w:spacing w:after="120" w:line="240" w:lineRule="auto"/>
      </w:pPr>
    </w:p>
    <w:p w14:paraId="02984586" w14:textId="77777777" w:rsidR="005278F5" w:rsidRPr="00D61957" w:rsidRDefault="005278F5" w:rsidP="00045C98">
      <w:pPr>
        <w:spacing w:after="120" w:line="240" w:lineRule="auto"/>
        <w:rPr>
          <w:szCs w:val="22"/>
        </w:rPr>
      </w:pPr>
    </w:p>
    <w:p w14:paraId="0D0C99F6" w14:textId="16FD4DE3" w:rsidR="00CA6282" w:rsidRDefault="00CA6282" w:rsidP="00CA6282">
      <w:pPr>
        <w:spacing w:after="120" w:line="240" w:lineRule="auto"/>
        <w:rPr>
          <w:szCs w:val="22"/>
        </w:rPr>
      </w:pPr>
    </w:p>
    <w:p w14:paraId="52925A97" w14:textId="52EEC70F" w:rsidR="000874C3" w:rsidRDefault="000874C3" w:rsidP="000874C3">
      <w:pPr>
        <w:pStyle w:val="Heading1"/>
        <w:spacing w:after="240"/>
      </w:pPr>
      <w:bookmarkStart w:id="62" w:name="_Toc170229550"/>
      <w:r w:rsidRPr="00965ED8">
        <w:lastRenderedPageBreak/>
        <w:t>Appendix</w:t>
      </w:r>
      <w:r>
        <w:t xml:space="preserve"> </w:t>
      </w:r>
      <w:r w:rsidR="005278F5">
        <w:t>E</w:t>
      </w:r>
      <w:r>
        <w:t xml:space="preserve"> - </w:t>
      </w:r>
      <w:r w:rsidRPr="00A716A7">
        <w:t xml:space="preserve">Study and Understand </w:t>
      </w:r>
      <w:r w:rsidR="00C53149">
        <w:t xml:space="preserve">popup and </w:t>
      </w:r>
      <w:r>
        <w:t>GPIO</w:t>
      </w:r>
      <w:r w:rsidR="00BE34FB">
        <w:t xml:space="preserve"> status monitoring</w:t>
      </w:r>
      <w:r w:rsidR="0044096C">
        <w:t xml:space="preserve"> code snippet</w:t>
      </w:r>
      <w:bookmarkEnd w:id="62"/>
    </w:p>
    <w:p w14:paraId="4D66DF38" w14:textId="199404E2" w:rsidR="007946FA" w:rsidRDefault="0044096C" w:rsidP="007946FA">
      <w:pPr>
        <w:spacing w:after="120" w:line="240" w:lineRule="auto"/>
        <w:rPr>
          <w:szCs w:val="22"/>
        </w:rPr>
      </w:pPr>
      <w:r>
        <w:t xml:space="preserve">The following code </w:t>
      </w:r>
      <w:r w:rsidR="00CE4161">
        <w:t xml:space="preserve">is part of the main </w:t>
      </w:r>
      <w:r w:rsidR="00990AC5">
        <w:t xml:space="preserve">Graphics </w:t>
      </w:r>
      <w:r w:rsidR="00CE4161">
        <w:t xml:space="preserve">C++ </w:t>
      </w:r>
      <w:r w:rsidR="00990AC5">
        <w:t>application.</w:t>
      </w:r>
      <w:r w:rsidR="007946FA">
        <w:t xml:space="preserve"> </w:t>
      </w:r>
      <w:r w:rsidR="007946FA" w:rsidRPr="000C25B5">
        <w:rPr>
          <w:szCs w:val="22"/>
        </w:rPr>
        <w:t>The code snippet provided is written in C++ using the Ensemble Graphics Toolkit (EGT), which is used for creating</w:t>
      </w:r>
      <w:r w:rsidR="007946FA">
        <w:rPr>
          <w:szCs w:val="22"/>
        </w:rPr>
        <w:t xml:space="preserve"> popup </w:t>
      </w:r>
      <w:proofErr w:type="gramStart"/>
      <w:r w:rsidR="007946FA">
        <w:rPr>
          <w:szCs w:val="22"/>
        </w:rPr>
        <w:t>screen</w:t>
      </w:r>
      <w:proofErr w:type="gramEnd"/>
      <w:r w:rsidR="00905108">
        <w:rPr>
          <w:szCs w:val="22"/>
        </w:rPr>
        <w:t xml:space="preserve"> based on GPIO status.</w:t>
      </w:r>
    </w:p>
    <w:p w14:paraId="0665D1C9" w14:textId="308375DB" w:rsidR="00E72B4D" w:rsidRPr="00E72B4D" w:rsidRDefault="00E72B4D" w:rsidP="00E72B4D">
      <w:pPr>
        <w:pStyle w:val="ListParagraph"/>
        <w:numPr>
          <w:ilvl w:val="0"/>
          <w:numId w:val="31"/>
        </w:numPr>
        <w:spacing w:after="120" w:line="240" w:lineRule="auto"/>
        <w:rPr>
          <w:b/>
          <w:bCs/>
          <w:szCs w:val="22"/>
        </w:rPr>
      </w:pPr>
      <w:r w:rsidRPr="00E72B4D">
        <w:rPr>
          <w:b/>
          <w:bCs/>
        </w:rPr>
        <w:t>Calculate Popup Dimensions:</w:t>
      </w:r>
    </w:p>
    <w:p w14:paraId="483F9843" w14:textId="7E8E5616" w:rsidR="0044096C" w:rsidRDefault="0044096C" w:rsidP="0044096C"/>
    <w:p w14:paraId="12BA21CC" w14:textId="033058B1" w:rsidR="00B620E0" w:rsidRDefault="00614F45" w:rsidP="00B620E0">
      <w:pPr>
        <w:pStyle w:val="info"/>
      </w:pPr>
      <w:r>
        <w:rPr>
          <w:noProof/>
          <w:sz w:val="28"/>
          <w:szCs w:val="28"/>
        </w:rPr>
        <w:drawing>
          <wp:anchor distT="0" distB="0" distL="114300" distR="114300" simplePos="0" relativeHeight="251658257" behindDoc="0" locked="0" layoutInCell="1" allowOverlap="1" wp14:anchorId="70C72350" wp14:editId="4731BBE3">
            <wp:simplePos x="0" y="0"/>
            <wp:positionH relativeFrom="column">
              <wp:posOffset>0</wp:posOffset>
            </wp:positionH>
            <wp:positionV relativeFrom="paragraph">
              <wp:posOffset>0</wp:posOffset>
            </wp:positionV>
            <wp:extent cx="338138" cy="338138"/>
            <wp:effectExtent l="0" t="0" r="5080" b="5080"/>
            <wp:wrapNone/>
            <wp:docPr id="1436232119" name="Picture 3" descr="A blue circle with a black letter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072492" name="Picture 3" descr="A blue circle with a black letter in it&#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38138" cy="338138"/>
                    </a:xfrm>
                    <a:prstGeom prst="rect">
                      <a:avLst/>
                    </a:prstGeom>
                  </pic:spPr>
                </pic:pic>
              </a:graphicData>
            </a:graphic>
            <wp14:sizeRelH relativeFrom="page">
              <wp14:pctWidth>0</wp14:pctWidth>
            </wp14:sizeRelH>
            <wp14:sizeRelV relativeFrom="page">
              <wp14:pctHeight>0</wp14:pctHeight>
            </wp14:sizeRelV>
          </wp:anchor>
        </w:drawing>
      </w:r>
      <w:r w:rsidR="00B620E0">
        <w:t xml:space="preserve">           auto </w:t>
      </w:r>
      <w:proofErr w:type="spellStart"/>
      <w:r w:rsidR="00B620E0">
        <w:t>popup_width</w:t>
      </w:r>
      <w:proofErr w:type="spellEnd"/>
      <w:r w:rsidR="00B620E0">
        <w:t xml:space="preserve"> = window1.width() / </w:t>
      </w:r>
      <w:proofErr w:type="gramStart"/>
      <w:r w:rsidR="00B620E0">
        <w:t>2;</w:t>
      </w:r>
      <w:proofErr w:type="gramEnd"/>
    </w:p>
    <w:p w14:paraId="250A359D" w14:textId="269E0CB1" w:rsidR="00B620E0" w:rsidRDefault="00B620E0" w:rsidP="007946FA">
      <w:pPr>
        <w:pStyle w:val="info"/>
      </w:pPr>
      <w:r>
        <w:t xml:space="preserve">           auto </w:t>
      </w:r>
      <w:proofErr w:type="spellStart"/>
      <w:r>
        <w:t>popup_height</w:t>
      </w:r>
      <w:proofErr w:type="spellEnd"/>
      <w:r>
        <w:t xml:space="preserve"> = window1.height() / </w:t>
      </w:r>
      <w:proofErr w:type="gramStart"/>
      <w:r>
        <w:t>2;</w:t>
      </w:r>
      <w:proofErr w:type="gramEnd"/>
    </w:p>
    <w:p w14:paraId="28890A1A" w14:textId="77777777" w:rsidR="007946FA" w:rsidRDefault="007946FA" w:rsidP="000C25B5">
      <w:pPr>
        <w:spacing w:after="120" w:line="240" w:lineRule="auto"/>
        <w:rPr>
          <w:szCs w:val="22"/>
        </w:rPr>
      </w:pPr>
    </w:p>
    <w:p w14:paraId="04D493DE" w14:textId="10D1103F" w:rsidR="000874C3" w:rsidRDefault="00614F45" w:rsidP="000C25B5">
      <w:pPr>
        <w:spacing w:after="120" w:line="240" w:lineRule="auto"/>
        <w:rPr>
          <w:szCs w:val="22"/>
        </w:rPr>
      </w:pPr>
      <w:r w:rsidRPr="00614F45">
        <w:rPr>
          <w:szCs w:val="22"/>
        </w:rPr>
        <w:t>The width and height of a popup window are calculated to be half the width and height of an existing window, window1.</w:t>
      </w:r>
    </w:p>
    <w:p w14:paraId="7DED61A2" w14:textId="77777777" w:rsidR="00332D32" w:rsidRDefault="00332D32" w:rsidP="000C25B5">
      <w:pPr>
        <w:spacing w:after="120" w:line="240" w:lineRule="auto"/>
        <w:rPr>
          <w:szCs w:val="22"/>
        </w:rPr>
      </w:pPr>
    </w:p>
    <w:p w14:paraId="7DB7AF20" w14:textId="77777777" w:rsidR="00332D32" w:rsidRDefault="00332D32" w:rsidP="000C25B5">
      <w:pPr>
        <w:spacing w:after="120" w:line="240" w:lineRule="auto"/>
        <w:rPr>
          <w:szCs w:val="22"/>
        </w:rPr>
      </w:pPr>
    </w:p>
    <w:p w14:paraId="03DF54F6" w14:textId="6A167C66" w:rsidR="00900B49" w:rsidRPr="00C30B93" w:rsidRDefault="00CC3FCA" w:rsidP="00CC3FCA">
      <w:pPr>
        <w:pStyle w:val="ListParagraph"/>
        <w:numPr>
          <w:ilvl w:val="0"/>
          <w:numId w:val="31"/>
        </w:numPr>
        <w:spacing w:after="120" w:line="240" w:lineRule="auto"/>
        <w:rPr>
          <w:b/>
          <w:bCs/>
          <w:szCs w:val="22"/>
        </w:rPr>
      </w:pPr>
      <w:r w:rsidRPr="00CC3FCA">
        <w:rPr>
          <w:b/>
          <w:bCs/>
        </w:rPr>
        <w:t>Create the Popup Window:</w:t>
      </w:r>
    </w:p>
    <w:p w14:paraId="697FD1DA" w14:textId="0524A1B6" w:rsidR="00332D32" w:rsidRDefault="00332D32" w:rsidP="00332D32">
      <w:pPr>
        <w:pStyle w:val="info"/>
      </w:pPr>
      <w:r>
        <w:rPr>
          <w:noProof/>
          <w:sz w:val="28"/>
          <w:szCs w:val="28"/>
        </w:rPr>
        <w:drawing>
          <wp:anchor distT="0" distB="0" distL="114300" distR="114300" simplePos="0" relativeHeight="251658259" behindDoc="0" locked="0" layoutInCell="1" allowOverlap="1" wp14:anchorId="695C7072" wp14:editId="5A01D7F1">
            <wp:simplePos x="0" y="0"/>
            <wp:positionH relativeFrom="column">
              <wp:posOffset>0</wp:posOffset>
            </wp:positionH>
            <wp:positionV relativeFrom="paragraph">
              <wp:posOffset>0</wp:posOffset>
            </wp:positionV>
            <wp:extent cx="338138" cy="338138"/>
            <wp:effectExtent l="0" t="0" r="5080" b="5080"/>
            <wp:wrapNone/>
            <wp:docPr id="425507449" name="Picture 3" descr="A blue circle with a black letter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072492" name="Picture 3" descr="A blue circle with a black letter in it&#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38138" cy="338138"/>
                    </a:xfrm>
                    <a:prstGeom prst="rect">
                      <a:avLst/>
                    </a:prstGeom>
                  </pic:spPr>
                </pic:pic>
              </a:graphicData>
            </a:graphic>
            <wp14:sizeRelH relativeFrom="page">
              <wp14:pctWidth>0</wp14:pctWidth>
            </wp14:sizeRelH>
            <wp14:sizeRelV relativeFrom="page">
              <wp14:pctHeight>0</wp14:pctHeight>
            </wp14:sizeRelV>
          </wp:anchor>
        </w:drawing>
      </w:r>
      <w:proofErr w:type="spellStart"/>
      <w:proofErr w:type="gramStart"/>
      <w:r>
        <w:t>egt</w:t>
      </w:r>
      <w:proofErr w:type="spellEnd"/>
      <w:r>
        <w:t>::</w:t>
      </w:r>
      <w:proofErr w:type="gramEnd"/>
      <w:r>
        <w:t>Popup popup(</w:t>
      </w:r>
      <w:proofErr w:type="spellStart"/>
      <w:r>
        <w:t>egt</w:t>
      </w:r>
      <w:proofErr w:type="spellEnd"/>
      <w:r>
        <w:t>::Size(</w:t>
      </w:r>
      <w:proofErr w:type="spellStart"/>
      <w:r>
        <w:t>popup_width</w:t>
      </w:r>
      <w:proofErr w:type="spellEnd"/>
      <w:r>
        <w:t xml:space="preserve">, </w:t>
      </w:r>
      <w:proofErr w:type="spellStart"/>
      <w:r>
        <w:t>popup_height</w:t>
      </w:r>
      <w:proofErr w:type="spellEnd"/>
      <w:r>
        <w:t>));</w:t>
      </w:r>
    </w:p>
    <w:p w14:paraId="5C33A4FB" w14:textId="67A2994B" w:rsidR="00C30B93" w:rsidRPr="00CC3FCA" w:rsidRDefault="00332D32" w:rsidP="00332D32">
      <w:pPr>
        <w:pStyle w:val="info"/>
      </w:pPr>
      <w:proofErr w:type="spellStart"/>
      <w:proofErr w:type="gramStart"/>
      <w:r>
        <w:t>popup.color</w:t>
      </w:r>
      <w:proofErr w:type="spellEnd"/>
      <w:proofErr w:type="gramEnd"/>
      <w:r>
        <w:t>(</w:t>
      </w:r>
      <w:proofErr w:type="spellStart"/>
      <w:r>
        <w:t>egt</w:t>
      </w:r>
      <w:proofErr w:type="spellEnd"/>
      <w:r>
        <w:t>::Palette::</w:t>
      </w:r>
      <w:proofErr w:type="spellStart"/>
      <w:r>
        <w:t>ColorId</w:t>
      </w:r>
      <w:proofErr w:type="spellEnd"/>
      <w:r>
        <w:t>::</w:t>
      </w:r>
      <w:proofErr w:type="spellStart"/>
      <w:r>
        <w:t>bg</w:t>
      </w:r>
      <w:proofErr w:type="spellEnd"/>
      <w:r>
        <w:t xml:space="preserve">, </w:t>
      </w:r>
      <w:proofErr w:type="spellStart"/>
      <w:r>
        <w:t>egt</w:t>
      </w:r>
      <w:proofErr w:type="spellEnd"/>
      <w:r>
        <w:t>::Palette::white);</w:t>
      </w:r>
    </w:p>
    <w:p w14:paraId="6FCBAA0D" w14:textId="56DD49B8" w:rsidR="00900B49" w:rsidRDefault="00231F33" w:rsidP="000C25B5">
      <w:pPr>
        <w:spacing w:after="120" w:line="240" w:lineRule="auto"/>
        <w:rPr>
          <w:szCs w:val="22"/>
        </w:rPr>
      </w:pPr>
      <w:r w:rsidRPr="00231F33">
        <w:rPr>
          <w:szCs w:val="22"/>
        </w:rPr>
        <w:t>A popup window (</w:t>
      </w:r>
      <w:proofErr w:type="spellStart"/>
      <w:proofErr w:type="gramStart"/>
      <w:r w:rsidRPr="00231F33">
        <w:rPr>
          <w:szCs w:val="22"/>
        </w:rPr>
        <w:t>egt</w:t>
      </w:r>
      <w:proofErr w:type="spellEnd"/>
      <w:r w:rsidRPr="00231F33">
        <w:rPr>
          <w:szCs w:val="22"/>
        </w:rPr>
        <w:t>::</w:t>
      </w:r>
      <w:proofErr w:type="gramEnd"/>
      <w:r w:rsidRPr="00231F33">
        <w:rPr>
          <w:szCs w:val="22"/>
        </w:rPr>
        <w:t>Popup) is created with the dimensions calculated in the previous step. The background color of the popup is set to white.</w:t>
      </w:r>
    </w:p>
    <w:p w14:paraId="2B3C84AD" w14:textId="77777777" w:rsidR="009F03BD" w:rsidRDefault="009F03BD" w:rsidP="000C25B5">
      <w:pPr>
        <w:spacing w:after="120" w:line="240" w:lineRule="auto"/>
        <w:rPr>
          <w:szCs w:val="22"/>
        </w:rPr>
      </w:pPr>
    </w:p>
    <w:p w14:paraId="514BD524" w14:textId="6706BFFF" w:rsidR="009F03BD" w:rsidRPr="00373982" w:rsidRDefault="00373982" w:rsidP="00373982">
      <w:pPr>
        <w:pStyle w:val="ListParagraph"/>
        <w:numPr>
          <w:ilvl w:val="0"/>
          <w:numId w:val="31"/>
        </w:numPr>
        <w:spacing w:after="120" w:line="240" w:lineRule="auto"/>
        <w:rPr>
          <w:b/>
          <w:bCs/>
          <w:szCs w:val="22"/>
        </w:rPr>
      </w:pPr>
      <w:r w:rsidRPr="00373982">
        <w:rPr>
          <w:b/>
          <w:bCs/>
        </w:rPr>
        <w:t>Position the Popup Window:</w:t>
      </w:r>
    </w:p>
    <w:p w14:paraId="3FC6EB6E" w14:textId="77777777" w:rsidR="00330D5C" w:rsidRDefault="00330D5C" w:rsidP="00330D5C">
      <w:pPr>
        <w:pStyle w:val="info"/>
      </w:pPr>
      <w:r>
        <w:t xml:space="preserve">auto </w:t>
      </w:r>
      <w:proofErr w:type="spellStart"/>
      <w:r>
        <w:t>pos_x</w:t>
      </w:r>
      <w:proofErr w:type="spellEnd"/>
      <w:r>
        <w:t xml:space="preserve"> = (window1.width() - </w:t>
      </w:r>
      <w:proofErr w:type="spellStart"/>
      <w:r>
        <w:t>popup_width</w:t>
      </w:r>
      <w:proofErr w:type="spellEnd"/>
      <w:r>
        <w:t xml:space="preserve">) / </w:t>
      </w:r>
      <w:proofErr w:type="gramStart"/>
      <w:r>
        <w:t>2;</w:t>
      </w:r>
      <w:proofErr w:type="gramEnd"/>
    </w:p>
    <w:p w14:paraId="4D42AF8E" w14:textId="0A2853C9" w:rsidR="00330D5C" w:rsidRDefault="00330D5C" w:rsidP="00330D5C">
      <w:pPr>
        <w:pStyle w:val="info"/>
      </w:pPr>
      <w:r>
        <w:rPr>
          <w:noProof/>
          <w:sz w:val="28"/>
          <w:szCs w:val="28"/>
        </w:rPr>
        <w:drawing>
          <wp:anchor distT="0" distB="0" distL="114300" distR="114300" simplePos="0" relativeHeight="251658264" behindDoc="0" locked="0" layoutInCell="1" allowOverlap="1" wp14:anchorId="4822FAC5" wp14:editId="13C628A6">
            <wp:simplePos x="0" y="0"/>
            <wp:positionH relativeFrom="column">
              <wp:posOffset>0</wp:posOffset>
            </wp:positionH>
            <wp:positionV relativeFrom="paragraph">
              <wp:posOffset>-635</wp:posOffset>
            </wp:positionV>
            <wp:extent cx="338138" cy="338138"/>
            <wp:effectExtent l="0" t="0" r="5080" b="5080"/>
            <wp:wrapNone/>
            <wp:docPr id="1006808887" name="Picture 3" descr="A blue circle with a black letter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072492" name="Picture 3" descr="A blue circle with a black letter in it&#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38138" cy="338138"/>
                    </a:xfrm>
                    <a:prstGeom prst="rect">
                      <a:avLst/>
                    </a:prstGeom>
                  </pic:spPr>
                </pic:pic>
              </a:graphicData>
            </a:graphic>
            <wp14:sizeRelH relativeFrom="page">
              <wp14:pctWidth>0</wp14:pctWidth>
            </wp14:sizeRelH>
            <wp14:sizeRelV relativeFrom="page">
              <wp14:pctHeight>0</wp14:pctHeight>
            </wp14:sizeRelV>
          </wp:anchor>
        </w:drawing>
      </w:r>
      <w:r>
        <w:t xml:space="preserve">auto </w:t>
      </w:r>
      <w:proofErr w:type="spellStart"/>
      <w:r>
        <w:t>pos_y</w:t>
      </w:r>
      <w:proofErr w:type="spellEnd"/>
      <w:r>
        <w:t xml:space="preserve"> = (window1.height() - </w:t>
      </w:r>
      <w:proofErr w:type="spellStart"/>
      <w:r>
        <w:t>popup_height</w:t>
      </w:r>
      <w:proofErr w:type="spellEnd"/>
      <w:r>
        <w:t xml:space="preserve">) / </w:t>
      </w:r>
      <w:proofErr w:type="gramStart"/>
      <w:r>
        <w:t>2;</w:t>
      </w:r>
      <w:proofErr w:type="gramEnd"/>
    </w:p>
    <w:p w14:paraId="7686600C" w14:textId="1255B733" w:rsidR="00373982" w:rsidRDefault="00330D5C" w:rsidP="00330D5C">
      <w:pPr>
        <w:pStyle w:val="info"/>
      </w:pPr>
      <w:proofErr w:type="spellStart"/>
      <w:proofErr w:type="gramStart"/>
      <w:r>
        <w:t>popup.move</w:t>
      </w:r>
      <w:proofErr w:type="spellEnd"/>
      <w:proofErr w:type="gramEnd"/>
      <w:r>
        <w:t>(</w:t>
      </w:r>
      <w:proofErr w:type="spellStart"/>
      <w:r>
        <w:t>egt</w:t>
      </w:r>
      <w:proofErr w:type="spellEnd"/>
      <w:r>
        <w:t>::Point(</w:t>
      </w:r>
      <w:proofErr w:type="spellStart"/>
      <w:r>
        <w:t>pos_x</w:t>
      </w:r>
      <w:proofErr w:type="spellEnd"/>
      <w:r>
        <w:t xml:space="preserve">, </w:t>
      </w:r>
      <w:proofErr w:type="spellStart"/>
      <w:r>
        <w:t>pos_y</w:t>
      </w:r>
      <w:proofErr w:type="spellEnd"/>
      <w:r>
        <w:t>));</w:t>
      </w:r>
    </w:p>
    <w:p w14:paraId="0E97FDA8" w14:textId="38D58227" w:rsidR="0019147B" w:rsidRDefault="0019147B" w:rsidP="0019147B">
      <w:pPr>
        <w:pStyle w:val="Heading8"/>
      </w:pPr>
      <w:r w:rsidRPr="0019147B">
        <w:t xml:space="preserve">The position of the popup window is calculated to be centered within window1. The </w:t>
      </w:r>
      <w:proofErr w:type="spellStart"/>
      <w:proofErr w:type="gramStart"/>
      <w:r w:rsidRPr="0019147B">
        <w:t>popup.move</w:t>
      </w:r>
      <w:proofErr w:type="spellEnd"/>
      <w:proofErr w:type="gramEnd"/>
      <w:r w:rsidRPr="0019147B">
        <w:t xml:space="preserve"> method positions the popup at the calculated coordinates.</w:t>
      </w:r>
    </w:p>
    <w:p w14:paraId="722F24F2" w14:textId="77777777" w:rsidR="0019147B" w:rsidRDefault="0019147B" w:rsidP="0019147B"/>
    <w:p w14:paraId="18CF34E1" w14:textId="6C78909D" w:rsidR="0019147B" w:rsidRDefault="005143DB" w:rsidP="005143DB">
      <w:pPr>
        <w:pStyle w:val="ListParagraph"/>
        <w:numPr>
          <w:ilvl w:val="0"/>
          <w:numId w:val="31"/>
        </w:numPr>
        <w:rPr>
          <w:b/>
          <w:bCs/>
        </w:rPr>
      </w:pPr>
      <w:r w:rsidRPr="005143DB">
        <w:rPr>
          <w:b/>
          <w:bCs/>
        </w:rPr>
        <w:t>Add a Title Label to the Popup:</w:t>
      </w:r>
    </w:p>
    <w:p w14:paraId="769CA768" w14:textId="77777777" w:rsidR="007E04AA" w:rsidRDefault="007E04AA" w:rsidP="007E04AA">
      <w:pPr>
        <w:pStyle w:val="info"/>
      </w:pPr>
      <w:proofErr w:type="spellStart"/>
      <w:proofErr w:type="gramStart"/>
      <w:r>
        <w:lastRenderedPageBreak/>
        <w:t>egt</w:t>
      </w:r>
      <w:proofErr w:type="spellEnd"/>
      <w:r>
        <w:t>::</w:t>
      </w:r>
      <w:proofErr w:type="gramEnd"/>
      <w:r>
        <w:t>Label title(popup, "Intruder Alert!!");</w:t>
      </w:r>
    </w:p>
    <w:p w14:paraId="72CF2974" w14:textId="77777777" w:rsidR="007E04AA" w:rsidRDefault="007E04AA" w:rsidP="007E04AA">
      <w:pPr>
        <w:pStyle w:val="info"/>
      </w:pPr>
      <w:proofErr w:type="spellStart"/>
      <w:proofErr w:type="gramStart"/>
      <w:r>
        <w:t>title.align</w:t>
      </w:r>
      <w:proofErr w:type="spellEnd"/>
      <w:proofErr w:type="gramEnd"/>
      <w:r>
        <w:t>(</w:t>
      </w:r>
      <w:proofErr w:type="spellStart"/>
      <w:r>
        <w:t>AlignFlag</w:t>
      </w:r>
      <w:proofErr w:type="spellEnd"/>
      <w:r>
        <w:t>::</w:t>
      </w:r>
      <w:proofErr w:type="spellStart"/>
      <w:r>
        <w:t>expand_horizontal</w:t>
      </w:r>
      <w:proofErr w:type="spellEnd"/>
      <w:r>
        <w:t>);</w:t>
      </w:r>
    </w:p>
    <w:p w14:paraId="10763DE8" w14:textId="77777777" w:rsidR="007E04AA" w:rsidRDefault="007E04AA" w:rsidP="007E04AA">
      <w:pPr>
        <w:pStyle w:val="info"/>
      </w:pPr>
      <w:r>
        <w:t xml:space="preserve">Font </w:t>
      </w:r>
      <w:proofErr w:type="spellStart"/>
      <w:r>
        <w:t>new_</w:t>
      </w:r>
      <w:proofErr w:type="gramStart"/>
      <w:r>
        <w:t>font</w:t>
      </w:r>
      <w:proofErr w:type="spellEnd"/>
      <w:r>
        <w:t>(</w:t>
      </w:r>
      <w:proofErr w:type="gramEnd"/>
      <w:r>
        <w:t>"Serif", 26);</w:t>
      </w:r>
    </w:p>
    <w:p w14:paraId="23319D03" w14:textId="6630F49C" w:rsidR="007E04AA" w:rsidRDefault="007E04AA" w:rsidP="007E04AA">
      <w:pPr>
        <w:pStyle w:val="info"/>
      </w:pPr>
      <w:r>
        <w:rPr>
          <w:noProof/>
          <w:sz w:val="28"/>
          <w:szCs w:val="28"/>
        </w:rPr>
        <w:drawing>
          <wp:anchor distT="0" distB="0" distL="114300" distR="114300" simplePos="0" relativeHeight="251658265" behindDoc="0" locked="0" layoutInCell="1" allowOverlap="1" wp14:anchorId="7F24EA45" wp14:editId="34121197">
            <wp:simplePos x="0" y="0"/>
            <wp:positionH relativeFrom="column">
              <wp:posOffset>0</wp:posOffset>
            </wp:positionH>
            <wp:positionV relativeFrom="paragraph">
              <wp:posOffset>0</wp:posOffset>
            </wp:positionV>
            <wp:extent cx="338138" cy="338138"/>
            <wp:effectExtent l="0" t="0" r="5080" b="5080"/>
            <wp:wrapNone/>
            <wp:docPr id="1001322173" name="Picture 3" descr="A blue circle with a black letter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072492" name="Picture 3" descr="A blue circle with a black letter in it&#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38138" cy="338138"/>
                    </a:xfrm>
                    <a:prstGeom prst="rect">
                      <a:avLst/>
                    </a:prstGeom>
                  </pic:spPr>
                </pic:pic>
              </a:graphicData>
            </a:graphic>
            <wp14:sizeRelH relativeFrom="page">
              <wp14:pctWidth>0</wp14:pctWidth>
            </wp14:sizeRelH>
            <wp14:sizeRelV relativeFrom="page">
              <wp14:pctHeight>0</wp14:pctHeight>
            </wp14:sizeRelV>
          </wp:anchor>
        </w:drawing>
      </w:r>
      <w:proofErr w:type="spellStart"/>
      <w:r>
        <w:t>title.font</w:t>
      </w:r>
      <w:proofErr w:type="spellEnd"/>
      <w:r>
        <w:t>(</w:t>
      </w:r>
      <w:proofErr w:type="spellStart"/>
      <w:r>
        <w:t>new_font</w:t>
      </w:r>
      <w:proofErr w:type="spellEnd"/>
      <w:proofErr w:type="gramStart"/>
      <w:r>
        <w:t>);</w:t>
      </w:r>
      <w:proofErr w:type="gramEnd"/>
    </w:p>
    <w:p w14:paraId="41614A9D" w14:textId="77777777" w:rsidR="007E04AA" w:rsidRDefault="007E04AA" w:rsidP="007E04AA">
      <w:pPr>
        <w:pStyle w:val="info"/>
      </w:pPr>
      <w:proofErr w:type="spellStart"/>
      <w:proofErr w:type="gramStart"/>
      <w:r>
        <w:t>title.color</w:t>
      </w:r>
      <w:proofErr w:type="spellEnd"/>
      <w:proofErr w:type="gramEnd"/>
      <w:r>
        <w:t>(</w:t>
      </w:r>
      <w:proofErr w:type="spellStart"/>
      <w:r>
        <w:t>egt</w:t>
      </w:r>
      <w:proofErr w:type="spellEnd"/>
      <w:r>
        <w:t>::Palette::</w:t>
      </w:r>
      <w:proofErr w:type="spellStart"/>
      <w:r>
        <w:t>ColorId</w:t>
      </w:r>
      <w:proofErr w:type="spellEnd"/>
      <w:r>
        <w:t>::</w:t>
      </w:r>
      <w:proofErr w:type="spellStart"/>
      <w:r>
        <w:t>label_text</w:t>
      </w:r>
      <w:proofErr w:type="spellEnd"/>
      <w:r>
        <w:t xml:space="preserve">, </w:t>
      </w:r>
      <w:proofErr w:type="spellStart"/>
      <w:r>
        <w:t>egt</w:t>
      </w:r>
      <w:proofErr w:type="spellEnd"/>
      <w:r>
        <w:t>::Color(255, 255, 255));</w:t>
      </w:r>
    </w:p>
    <w:p w14:paraId="4C7850A9" w14:textId="77777777" w:rsidR="007E04AA" w:rsidRDefault="007E04AA" w:rsidP="007E04AA">
      <w:pPr>
        <w:pStyle w:val="info"/>
      </w:pPr>
      <w:proofErr w:type="spellStart"/>
      <w:proofErr w:type="gramStart"/>
      <w:r>
        <w:t>title.color</w:t>
      </w:r>
      <w:proofErr w:type="spellEnd"/>
      <w:proofErr w:type="gramEnd"/>
      <w:r>
        <w:t>(Palette::</w:t>
      </w:r>
      <w:proofErr w:type="spellStart"/>
      <w:r>
        <w:t>ColorId</w:t>
      </w:r>
      <w:proofErr w:type="spellEnd"/>
      <w:r>
        <w:t>::</w:t>
      </w:r>
      <w:proofErr w:type="spellStart"/>
      <w:r>
        <w:t>label_bg</w:t>
      </w:r>
      <w:proofErr w:type="spellEnd"/>
      <w:r>
        <w:t>, Palette::grey);</w:t>
      </w:r>
    </w:p>
    <w:p w14:paraId="65AB9657" w14:textId="3EBB4540" w:rsidR="007E04AA" w:rsidRDefault="007E04AA" w:rsidP="007E04AA">
      <w:pPr>
        <w:pStyle w:val="info"/>
      </w:pPr>
      <w:proofErr w:type="spellStart"/>
      <w:proofErr w:type="gramStart"/>
      <w:r>
        <w:t>title.fill</w:t>
      </w:r>
      <w:proofErr w:type="gramEnd"/>
      <w:r>
        <w:t>_flags</w:t>
      </w:r>
      <w:proofErr w:type="spellEnd"/>
      <w:r>
        <w:t>(Theme::</w:t>
      </w:r>
      <w:proofErr w:type="spellStart"/>
      <w:r>
        <w:t>FillFlag</w:t>
      </w:r>
      <w:proofErr w:type="spellEnd"/>
      <w:r>
        <w:t>::solid);</w:t>
      </w:r>
    </w:p>
    <w:p w14:paraId="14C2EBF1" w14:textId="77777777" w:rsidR="00517615" w:rsidRDefault="00517615" w:rsidP="00517615">
      <w:pPr>
        <w:pStyle w:val="Heading8"/>
        <w:ind w:left="1440"/>
      </w:pPr>
    </w:p>
    <w:p w14:paraId="305D7CC4" w14:textId="39C34F38" w:rsidR="00CD592E" w:rsidRDefault="00CD592E" w:rsidP="00517615">
      <w:pPr>
        <w:pStyle w:val="Heading8"/>
        <w:numPr>
          <w:ilvl w:val="1"/>
          <w:numId w:val="31"/>
        </w:numPr>
      </w:pPr>
      <w:r>
        <w:t>A label with the text "Intruder Alert!!" is added to the popup.</w:t>
      </w:r>
    </w:p>
    <w:p w14:paraId="0D883CA7" w14:textId="77777777" w:rsidR="00CD592E" w:rsidRDefault="00CD592E" w:rsidP="00517615">
      <w:pPr>
        <w:pStyle w:val="Heading8"/>
        <w:numPr>
          <w:ilvl w:val="1"/>
          <w:numId w:val="31"/>
        </w:numPr>
      </w:pPr>
      <w:r>
        <w:t>The label is aligned to expand horizontally.</w:t>
      </w:r>
    </w:p>
    <w:p w14:paraId="3E8B9727" w14:textId="77777777" w:rsidR="00CD592E" w:rsidRDefault="00CD592E" w:rsidP="00517615">
      <w:pPr>
        <w:pStyle w:val="Heading8"/>
        <w:numPr>
          <w:ilvl w:val="1"/>
          <w:numId w:val="31"/>
        </w:numPr>
      </w:pPr>
      <w:r>
        <w:t xml:space="preserve">A new font ("Serif", size 26) </w:t>
      </w:r>
      <w:proofErr w:type="gramStart"/>
      <w:r>
        <w:t>is</w:t>
      </w:r>
      <w:proofErr w:type="gramEnd"/>
      <w:r>
        <w:t xml:space="preserve"> applied to the label.</w:t>
      </w:r>
    </w:p>
    <w:p w14:paraId="0C328DC2" w14:textId="77777777" w:rsidR="00CD592E" w:rsidRDefault="00CD592E" w:rsidP="00517615">
      <w:pPr>
        <w:pStyle w:val="Heading8"/>
        <w:numPr>
          <w:ilvl w:val="1"/>
          <w:numId w:val="31"/>
        </w:numPr>
      </w:pPr>
      <w:r>
        <w:t>The text color of the label is set to white, and the background color is set to grey.</w:t>
      </w:r>
    </w:p>
    <w:p w14:paraId="085391CF" w14:textId="0A75161C" w:rsidR="007E04AA" w:rsidRDefault="00CD592E" w:rsidP="00517615">
      <w:pPr>
        <w:pStyle w:val="Heading8"/>
        <w:numPr>
          <w:ilvl w:val="1"/>
          <w:numId w:val="31"/>
        </w:numPr>
      </w:pPr>
      <w:r>
        <w:t>The label is set to fill its background solidly.</w:t>
      </w:r>
    </w:p>
    <w:p w14:paraId="063A3915" w14:textId="6C6DA9E3" w:rsidR="00F95574" w:rsidRDefault="00F95574" w:rsidP="00F95574">
      <w:pPr>
        <w:pStyle w:val="Heading3"/>
      </w:pPr>
      <w:r>
        <w:t xml:space="preserve"> </w:t>
      </w:r>
    </w:p>
    <w:p w14:paraId="351B9C5D" w14:textId="11280CA6" w:rsidR="0055332B" w:rsidRDefault="0055332B" w:rsidP="0055332B">
      <w:pPr>
        <w:pStyle w:val="ListParagraph"/>
        <w:numPr>
          <w:ilvl w:val="0"/>
          <w:numId w:val="31"/>
        </w:numPr>
        <w:rPr>
          <w:b/>
          <w:bCs/>
        </w:rPr>
      </w:pPr>
      <w:r w:rsidRPr="005143DB">
        <w:rPr>
          <w:b/>
          <w:bCs/>
        </w:rPr>
        <w:t xml:space="preserve">Add </w:t>
      </w:r>
      <w:r>
        <w:rPr>
          <w:b/>
          <w:bCs/>
        </w:rPr>
        <w:t xml:space="preserve">a </w:t>
      </w:r>
      <w:r w:rsidRPr="0055332B">
        <w:rPr>
          <w:b/>
          <w:bCs/>
        </w:rPr>
        <w:t>Button to the Popup:</w:t>
      </w:r>
    </w:p>
    <w:p w14:paraId="6677A423" w14:textId="77777777" w:rsidR="0055332B" w:rsidRDefault="0055332B" w:rsidP="0055332B">
      <w:pPr>
        <w:pStyle w:val="info"/>
      </w:pPr>
      <w:proofErr w:type="spellStart"/>
      <w:proofErr w:type="gramStart"/>
      <w:r>
        <w:t>egt</w:t>
      </w:r>
      <w:proofErr w:type="spellEnd"/>
      <w:r>
        <w:t>::</w:t>
      </w:r>
      <w:proofErr w:type="gramEnd"/>
      <w:r>
        <w:t>Button button(popup, "Try again!!");</w:t>
      </w:r>
    </w:p>
    <w:p w14:paraId="16E0B15A" w14:textId="77777777" w:rsidR="0055332B" w:rsidRDefault="0055332B" w:rsidP="0055332B">
      <w:pPr>
        <w:pStyle w:val="info"/>
      </w:pPr>
      <w:proofErr w:type="spellStart"/>
      <w:proofErr w:type="gramStart"/>
      <w:r>
        <w:t>button.align</w:t>
      </w:r>
      <w:proofErr w:type="spellEnd"/>
      <w:proofErr w:type="gramEnd"/>
      <w:r>
        <w:t>(</w:t>
      </w:r>
      <w:proofErr w:type="spellStart"/>
      <w:r>
        <w:t>AlignFlag</w:t>
      </w:r>
      <w:proofErr w:type="spellEnd"/>
      <w:r>
        <w:t>::center);</w:t>
      </w:r>
    </w:p>
    <w:p w14:paraId="45008CFB" w14:textId="77777777" w:rsidR="0055332B" w:rsidRDefault="0055332B" w:rsidP="0055332B">
      <w:pPr>
        <w:pStyle w:val="info"/>
      </w:pPr>
      <w:proofErr w:type="spellStart"/>
      <w:proofErr w:type="gramStart"/>
      <w:r>
        <w:t>button.on</w:t>
      </w:r>
      <w:proofErr w:type="gramEnd"/>
      <w:r>
        <w:t>_event</w:t>
      </w:r>
      <w:proofErr w:type="spellEnd"/>
      <w:r>
        <w:t>([&amp;](Event &amp; event){</w:t>
      </w:r>
    </w:p>
    <w:p w14:paraId="412D575E" w14:textId="4952B943" w:rsidR="0055332B" w:rsidRDefault="0055332B" w:rsidP="0055332B">
      <w:pPr>
        <w:pStyle w:val="info"/>
      </w:pPr>
      <w:r>
        <w:rPr>
          <w:noProof/>
          <w:sz w:val="28"/>
          <w:szCs w:val="28"/>
        </w:rPr>
        <w:drawing>
          <wp:anchor distT="0" distB="0" distL="114300" distR="114300" simplePos="0" relativeHeight="251658256" behindDoc="0" locked="0" layoutInCell="1" allowOverlap="1" wp14:anchorId="3625EC0C" wp14:editId="3439AAEB">
            <wp:simplePos x="0" y="0"/>
            <wp:positionH relativeFrom="column">
              <wp:posOffset>0</wp:posOffset>
            </wp:positionH>
            <wp:positionV relativeFrom="paragraph">
              <wp:posOffset>196850</wp:posOffset>
            </wp:positionV>
            <wp:extent cx="337820" cy="337820"/>
            <wp:effectExtent l="0" t="0" r="0" b="0"/>
            <wp:wrapNone/>
            <wp:docPr id="960039076" name="Picture 3" descr="A blue circle with a black letter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072492" name="Picture 3" descr="A blue circle with a black letter in it&#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37820" cy="337820"/>
                    </a:xfrm>
                    <a:prstGeom prst="rect">
                      <a:avLst/>
                    </a:prstGeom>
                  </pic:spPr>
                </pic:pic>
              </a:graphicData>
            </a:graphic>
            <wp14:sizeRelH relativeFrom="page">
              <wp14:pctWidth>0</wp14:pctWidth>
            </wp14:sizeRelH>
            <wp14:sizeRelV relativeFrom="page">
              <wp14:pctHeight>0</wp14:pctHeight>
            </wp14:sizeRelV>
          </wp:anchor>
        </w:drawing>
      </w:r>
      <w:r>
        <w:t xml:space="preserve">    if (</w:t>
      </w:r>
      <w:proofErr w:type="gramStart"/>
      <w:r>
        <w:t>event.id(</w:t>
      </w:r>
      <w:proofErr w:type="gramEnd"/>
      <w:r>
        <w:t xml:space="preserve">) == </w:t>
      </w:r>
      <w:proofErr w:type="spellStart"/>
      <w:r>
        <w:t>EventId</w:t>
      </w:r>
      <w:proofErr w:type="spellEnd"/>
      <w:r>
        <w:t>::</w:t>
      </w:r>
      <w:proofErr w:type="spellStart"/>
      <w:r>
        <w:t>pointer_click</w:t>
      </w:r>
      <w:proofErr w:type="spellEnd"/>
      <w:r>
        <w:t>)</w:t>
      </w:r>
    </w:p>
    <w:p w14:paraId="037D975B" w14:textId="10027517" w:rsidR="0055332B" w:rsidRDefault="0055332B" w:rsidP="0055332B">
      <w:pPr>
        <w:pStyle w:val="info"/>
      </w:pPr>
      <w:r>
        <w:t xml:space="preserve">    {</w:t>
      </w:r>
    </w:p>
    <w:p w14:paraId="0424283F" w14:textId="43EE2EE1" w:rsidR="0055332B" w:rsidRDefault="0055332B" w:rsidP="0055332B">
      <w:pPr>
        <w:pStyle w:val="info"/>
      </w:pPr>
      <w:r>
        <w:t xml:space="preserve">        </w:t>
      </w:r>
      <w:proofErr w:type="spellStart"/>
      <w:r>
        <w:t>cout</w:t>
      </w:r>
      <w:proofErr w:type="spellEnd"/>
      <w:r>
        <w:t xml:space="preserve"> &lt;&lt; "clicked!" &lt;&lt; </w:t>
      </w:r>
      <w:proofErr w:type="spellStart"/>
      <w:proofErr w:type="gramStart"/>
      <w:r>
        <w:t>endl</w:t>
      </w:r>
      <w:proofErr w:type="spellEnd"/>
      <w:r>
        <w:t>;</w:t>
      </w:r>
      <w:proofErr w:type="gramEnd"/>
    </w:p>
    <w:p w14:paraId="7A28B679" w14:textId="77777777" w:rsidR="0055332B" w:rsidRDefault="0055332B" w:rsidP="0055332B">
      <w:pPr>
        <w:pStyle w:val="info"/>
      </w:pPr>
      <w:r>
        <w:t xml:space="preserve">        </w:t>
      </w:r>
      <w:proofErr w:type="spellStart"/>
      <w:proofErr w:type="gramStart"/>
      <w:r>
        <w:t>popup.hide</w:t>
      </w:r>
      <w:proofErr w:type="spellEnd"/>
      <w:proofErr w:type="gramEnd"/>
      <w:r>
        <w:t>();</w:t>
      </w:r>
    </w:p>
    <w:p w14:paraId="06ED4C00" w14:textId="77777777" w:rsidR="0055332B" w:rsidRDefault="0055332B" w:rsidP="0055332B">
      <w:pPr>
        <w:pStyle w:val="info"/>
      </w:pPr>
      <w:r>
        <w:t xml:space="preserve">    }</w:t>
      </w:r>
    </w:p>
    <w:p w14:paraId="0BE77B31" w14:textId="58896235" w:rsidR="0055332B" w:rsidRDefault="0055332B" w:rsidP="0055332B">
      <w:pPr>
        <w:pStyle w:val="info"/>
      </w:pPr>
      <w:r>
        <w:t>});</w:t>
      </w:r>
    </w:p>
    <w:p w14:paraId="3CBD14DF" w14:textId="77777777" w:rsidR="005A0231" w:rsidRDefault="005A0231" w:rsidP="005A0231"/>
    <w:p w14:paraId="0F18D02E" w14:textId="77777777" w:rsidR="005A0231" w:rsidRDefault="005A0231" w:rsidP="005A0231"/>
    <w:p w14:paraId="44C3A96E" w14:textId="5A8E8FDB" w:rsidR="00517615" w:rsidRDefault="005A0231" w:rsidP="005A0231">
      <w:r>
        <w:t>A button with the text "Try again!!" is added to the popup and centered. An event handler is attached to the button to respond to click events (</w:t>
      </w:r>
      <w:proofErr w:type="spellStart"/>
      <w:proofErr w:type="gramStart"/>
      <w:r>
        <w:t>EventId</w:t>
      </w:r>
      <w:proofErr w:type="spellEnd"/>
      <w:r>
        <w:t>::</w:t>
      </w:r>
      <w:proofErr w:type="spellStart"/>
      <w:proofErr w:type="gramEnd"/>
      <w:r>
        <w:t>pointer_click</w:t>
      </w:r>
      <w:proofErr w:type="spellEnd"/>
      <w:r>
        <w:t>). When the button is clicked, the message "clicked!" is printed to the console, and the popup is hidden.</w:t>
      </w:r>
    </w:p>
    <w:p w14:paraId="4C90C0FC" w14:textId="5FF85095" w:rsidR="005A0231" w:rsidRPr="00413D67" w:rsidRDefault="00413D67" w:rsidP="005A0231">
      <w:pPr>
        <w:rPr>
          <w:b/>
          <w:bCs/>
        </w:rPr>
      </w:pPr>
      <w:r w:rsidRPr="00413D67">
        <w:rPr>
          <w:b/>
          <w:bCs/>
        </w:rPr>
        <w:t>GPIO status monitoring:</w:t>
      </w:r>
    </w:p>
    <w:p w14:paraId="675835D4" w14:textId="477C74E4" w:rsidR="004E7525" w:rsidRDefault="00FC2D2D" w:rsidP="005A0231">
      <w:r>
        <w:t>This code snippet demonstrates how to monitor a GPIO pin for events using the Linux GPIO character device interface. When a specific GPIO event occurs, it triggers a modal popup and manipulates the visibility of different screens in a graphical user interface. Here's a broad explanation:</w:t>
      </w:r>
    </w:p>
    <w:p w14:paraId="01881180" w14:textId="4D366572" w:rsidR="00D33133" w:rsidRDefault="00A74D98" w:rsidP="00A74D98">
      <w:pPr>
        <w:pStyle w:val="ListParagraph"/>
        <w:numPr>
          <w:ilvl w:val="0"/>
          <w:numId w:val="32"/>
        </w:numPr>
      </w:pPr>
      <w:r w:rsidRPr="00A74D98">
        <w:t>Open the GPIO Device:</w:t>
      </w:r>
    </w:p>
    <w:p w14:paraId="5E6E989C" w14:textId="77777777" w:rsidR="00416721" w:rsidRDefault="00416721" w:rsidP="00416721">
      <w:pPr>
        <w:pStyle w:val="info"/>
      </w:pPr>
      <w:r>
        <w:lastRenderedPageBreak/>
        <w:t xml:space="preserve">int </w:t>
      </w:r>
      <w:proofErr w:type="spellStart"/>
      <w:r>
        <w:t>fd</w:t>
      </w:r>
      <w:proofErr w:type="spellEnd"/>
      <w:r>
        <w:t xml:space="preserve"> = </w:t>
      </w:r>
      <w:proofErr w:type="gramStart"/>
      <w:r>
        <w:t>open(</w:t>
      </w:r>
      <w:proofErr w:type="gramEnd"/>
      <w:r>
        <w:t>"/dev/gpiochip0", 0);</w:t>
      </w:r>
    </w:p>
    <w:p w14:paraId="53E17488" w14:textId="77777777" w:rsidR="00416721" w:rsidRDefault="00416721" w:rsidP="00416721">
      <w:pPr>
        <w:pStyle w:val="info"/>
      </w:pPr>
      <w:r>
        <w:t>if (</w:t>
      </w:r>
      <w:proofErr w:type="spellStart"/>
      <w:r>
        <w:t>fd</w:t>
      </w:r>
      <w:proofErr w:type="spellEnd"/>
      <w:r>
        <w:t xml:space="preserve"> &lt; 0)</w:t>
      </w:r>
    </w:p>
    <w:p w14:paraId="0B4079C6" w14:textId="77777777" w:rsidR="00416721" w:rsidRDefault="00416721" w:rsidP="00416721">
      <w:pPr>
        <w:pStyle w:val="info"/>
      </w:pPr>
      <w:r>
        <w:t>{</w:t>
      </w:r>
    </w:p>
    <w:p w14:paraId="438C57C7" w14:textId="77777777" w:rsidR="00416721" w:rsidRDefault="00416721" w:rsidP="00416721">
      <w:pPr>
        <w:pStyle w:val="info"/>
      </w:pPr>
      <w:r>
        <w:t xml:space="preserve">    </w:t>
      </w:r>
      <w:proofErr w:type="gramStart"/>
      <w:r>
        <w:t>std::</w:t>
      </w:r>
      <w:proofErr w:type="spellStart"/>
      <w:proofErr w:type="gramEnd"/>
      <w:r>
        <w:t>cerr</w:t>
      </w:r>
      <w:proofErr w:type="spellEnd"/>
      <w:r>
        <w:t xml:space="preserve"> &lt;&lt; "Failed to open /dev/gpiochip0" &lt;&lt; std::</w:t>
      </w:r>
      <w:proofErr w:type="spellStart"/>
      <w:r>
        <w:t>endl</w:t>
      </w:r>
      <w:proofErr w:type="spellEnd"/>
      <w:r>
        <w:t>;</w:t>
      </w:r>
    </w:p>
    <w:p w14:paraId="7A1045A1" w14:textId="77777777" w:rsidR="00416721" w:rsidRDefault="00416721" w:rsidP="00416721">
      <w:pPr>
        <w:pStyle w:val="info"/>
      </w:pPr>
      <w:r>
        <w:t xml:space="preserve">    return </w:t>
      </w:r>
      <w:proofErr w:type="gramStart"/>
      <w:r>
        <w:t>1;</w:t>
      </w:r>
      <w:proofErr w:type="gramEnd"/>
    </w:p>
    <w:p w14:paraId="511EA779" w14:textId="5D4C379C" w:rsidR="00416721" w:rsidRDefault="00416721" w:rsidP="00416721">
      <w:pPr>
        <w:pStyle w:val="info"/>
      </w:pPr>
      <w:r>
        <w:t>}</w:t>
      </w:r>
    </w:p>
    <w:p w14:paraId="0F3FF722" w14:textId="1B074FA5" w:rsidR="00416721" w:rsidRPr="00971BD0" w:rsidRDefault="004860F9" w:rsidP="004860F9">
      <w:pPr>
        <w:pStyle w:val="Heading8"/>
      </w:pPr>
      <w:r>
        <w:t xml:space="preserve">Opens the GPIO chip device file /dev/gpiochip0. If the file cannot be opened, an error message is printed, and the program </w:t>
      </w:r>
      <w:proofErr w:type="gramStart"/>
      <w:r>
        <w:t>exits</w:t>
      </w:r>
      <w:proofErr w:type="gramEnd"/>
      <w:r>
        <w:t xml:space="preserve"> with a status code of 1.</w:t>
      </w:r>
    </w:p>
    <w:p w14:paraId="43DE963C" w14:textId="1A2F31F7" w:rsidR="00A74D98" w:rsidRDefault="00F82C9F" w:rsidP="00A74D98">
      <w:pPr>
        <w:pStyle w:val="ListParagraph"/>
        <w:numPr>
          <w:ilvl w:val="0"/>
          <w:numId w:val="32"/>
        </w:numPr>
      </w:pPr>
      <w:r w:rsidRPr="00F82C9F">
        <w:t>Request GPIO Event:</w:t>
      </w:r>
    </w:p>
    <w:p w14:paraId="5AF736F5" w14:textId="77777777" w:rsidR="00F82C9F" w:rsidRDefault="00F82C9F" w:rsidP="00F82C9F">
      <w:pPr>
        <w:pStyle w:val="info"/>
      </w:pPr>
      <w:proofErr w:type="spellStart"/>
      <w:r>
        <w:t>gpioevent_request</w:t>
      </w:r>
      <w:proofErr w:type="spellEnd"/>
      <w:r>
        <w:t xml:space="preserve"> </w:t>
      </w:r>
      <w:proofErr w:type="spellStart"/>
      <w:proofErr w:type="gramStart"/>
      <w:r>
        <w:t>ereq</w:t>
      </w:r>
      <w:proofErr w:type="spellEnd"/>
      <w:r>
        <w:t>{</w:t>
      </w:r>
      <w:proofErr w:type="gramEnd"/>
      <w:r>
        <w:t>};</w:t>
      </w:r>
    </w:p>
    <w:p w14:paraId="59043A3B" w14:textId="77777777" w:rsidR="00F82C9F" w:rsidRDefault="00F82C9F" w:rsidP="00F82C9F">
      <w:pPr>
        <w:pStyle w:val="info"/>
      </w:pPr>
      <w:proofErr w:type="spellStart"/>
      <w:proofErr w:type="gramStart"/>
      <w:r>
        <w:t>ereq.lineoffset</w:t>
      </w:r>
      <w:proofErr w:type="spellEnd"/>
      <w:proofErr w:type="gramEnd"/>
      <w:r>
        <w:t xml:space="preserve"> = 109;  // GPIO pin 109 (PD13)</w:t>
      </w:r>
    </w:p>
    <w:p w14:paraId="123AD27C" w14:textId="77777777" w:rsidR="00F82C9F" w:rsidRDefault="00F82C9F" w:rsidP="00F82C9F">
      <w:pPr>
        <w:pStyle w:val="info"/>
      </w:pPr>
      <w:proofErr w:type="spellStart"/>
      <w:proofErr w:type="gramStart"/>
      <w:r>
        <w:t>ereq.handleflags</w:t>
      </w:r>
      <w:proofErr w:type="spellEnd"/>
      <w:proofErr w:type="gramEnd"/>
      <w:r>
        <w:t xml:space="preserve"> = GPIOHANDLE_REQUEST_INPUT;</w:t>
      </w:r>
    </w:p>
    <w:p w14:paraId="75A9ABD8" w14:textId="77777777" w:rsidR="00F82C9F" w:rsidRDefault="00F82C9F" w:rsidP="00F82C9F">
      <w:pPr>
        <w:pStyle w:val="info"/>
      </w:pPr>
      <w:proofErr w:type="spellStart"/>
      <w:proofErr w:type="gramStart"/>
      <w:r>
        <w:t>ereq.eventflags</w:t>
      </w:r>
      <w:proofErr w:type="spellEnd"/>
      <w:proofErr w:type="gramEnd"/>
      <w:r>
        <w:t xml:space="preserve"> = GPIOEVENT_REQUEST_BOTH_EDGES;</w:t>
      </w:r>
    </w:p>
    <w:p w14:paraId="093284A5" w14:textId="77777777" w:rsidR="00F82C9F" w:rsidRDefault="00F82C9F" w:rsidP="00F82C9F">
      <w:pPr>
        <w:pStyle w:val="info"/>
      </w:pPr>
      <w:r>
        <w:t>if (</w:t>
      </w:r>
      <w:proofErr w:type="spellStart"/>
      <w:proofErr w:type="gramStart"/>
      <w:r>
        <w:t>ioctl</w:t>
      </w:r>
      <w:proofErr w:type="spellEnd"/>
      <w:r>
        <w:t>(</w:t>
      </w:r>
      <w:proofErr w:type="spellStart"/>
      <w:proofErr w:type="gramEnd"/>
      <w:r>
        <w:t>fd</w:t>
      </w:r>
      <w:proofErr w:type="spellEnd"/>
      <w:r>
        <w:t>, GPIO_GET_LINEEVENT_IOCTL, &amp;</w:t>
      </w:r>
      <w:proofErr w:type="spellStart"/>
      <w:r>
        <w:t>ereq</w:t>
      </w:r>
      <w:proofErr w:type="spellEnd"/>
      <w:r>
        <w:t>) &lt; 0)</w:t>
      </w:r>
    </w:p>
    <w:p w14:paraId="293BD024" w14:textId="72175520" w:rsidR="00F82C9F" w:rsidRDefault="00F82C9F" w:rsidP="00F82C9F">
      <w:pPr>
        <w:pStyle w:val="info"/>
      </w:pPr>
      <w:r>
        <w:t xml:space="preserve">    </w:t>
      </w:r>
      <w:proofErr w:type="gramStart"/>
      <w:r>
        <w:t>std::</w:t>
      </w:r>
      <w:proofErr w:type="spellStart"/>
      <w:proofErr w:type="gramEnd"/>
      <w:r>
        <w:t>cerr</w:t>
      </w:r>
      <w:proofErr w:type="spellEnd"/>
      <w:r>
        <w:t xml:space="preserve"> &lt;&lt; "GPIO_GET_LINEEVENT_IOCTL failed" &lt;&lt; std::</w:t>
      </w:r>
      <w:proofErr w:type="spellStart"/>
      <w:r>
        <w:t>endl</w:t>
      </w:r>
      <w:proofErr w:type="spellEnd"/>
      <w:r>
        <w:t>;</w:t>
      </w:r>
    </w:p>
    <w:p w14:paraId="47037461" w14:textId="77777777" w:rsidR="00B84C42" w:rsidRDefault="00B84C42" w:rsidP="00B84C42">
      <w:pPr>
        <w:pStyle w:val="Heading8"/>
        <w:numPr>
          <w:ilvl w:val="0"/>
          <w:numId w:val="33"/>
        </w:numPr>
      </w:pPr>
      <w:r>
        <w:t xml:space="preserve">A </w:t>
      </w:r>
      <w:proofErr w:type="spellStart"/>
      <w:r>
        <w:t>gpioevent_request</w:t>
      </w:r>
      <w:proofErr w:type="spellEnd"/>
      <w:r>
        <w:t xml:space="preserve"> structure is initialized.</w:t>
      </w:r>
    </w:p>
    <w:p w14:paraId="6A9483DA" w14:textId="77777777" w:rsidR="00B84C42" w:rsidRDefault="00B84C42" w:rsidP="00B84C42">
      <w:pPr>
        <w:pStyle w:val="Heading8"/>
        <w:numPr>
          <w:ilvl w:val="0"/>
          <w:numId w:val="33"/>
        </w:numPr>
      </w:pPr>
      <w:r>
        <w:t xml:space="preserve">The </w:t>
      </w:r>
      <w:proofErr w:type="spellStart"/>
      <w:r>
        <w:t>lineoffset</w:t>
      </w:r>
      <w:proofErr w:type="spellEnd"/>
      <w:r>
        <w:t xml:space="preserve"> specifies the GPIO pin number (109 in this case, corresponding to PD13).</w:t>
      </w:r>
    </w:p>
    <w:p w14:paraId="5E93417F" w14:textId="77777777" w:rsidR="00B84C42" w:rsidRDefault="00B84C42" w:rsidP="00B84C42">
      <w:pPr>
        <w:pStyle w:val="Heading8"/>
        <w:numPr>
          <w:ilvl w:val="0"/>
          <w:numId w:val="33"/>
        </w:numPr>
      </w:pPr>
      <w:r>
        <w:t xml:space="preserve">The </w:t>
      </w:r>
      <w:proofErr w:type="spellStart"/>
      <w:r>
        <w:t>handleflags</w:t>
      </w:r>
      <w:proofErr w:type="spellEnd"/>
      <w:r>
        <w:t xml:space="preserve"> is set to request the GPIO line as an input.</w:t>
      </w:r>
    </w:p>
    <w:p w14:paraId="52449647" w14:textId="77777777" w:rsidR="00B84C42" w:rsidRDefault="00B84C42" w:rsidP="00B84C42">
      <w:pPr>
        <w:pStyle w:val="Heading8"/>
        <w:numPr>
          <w:ilvl w:val="0"/>
          <w:numId w:val="33"/>
        </w:numPr>
      </w:pPr>
      <w:r>
        <w:t xml:space="preserve">The </w:t>
      </w:r>
      <w:proofErr w:type="spellStart"/>
      <w:r>
        <w:t>eventflags</w:t>
      </w:r>
      <w:proofErr w:type="spellEnd"/>
      <w:r>
        <w:t xml:space="preserve"> is set to monitor both rising and falling edges.</w:t>
      </w:r>
    </w:p>
    <w:p w14:paraId="305D0652" w14:textId="2C460646" w:rsidR="00B84C42" w:rsidRDefault="00B84C42" w:rsidP="00B84C42">
      <w:pPr>
        <w:pStyle w:val="Heading8"/>
        <w:numPr>
          <w:ilvl w:val="0"/>
          <w:numId w:val="33"/>
        </w:numPr>
      </w:pPr>
      <w:r>
        <w:t xml:space="preserve">The </w:t>
      </w:r>
      <w:proofErr w:type="spellStart"/>
      <w:r>
        <w:t>ioctl</w:t>
      </w:r>
      <w:proofErr w:type="spellEnd"/>
      <w:r>
        <w:t xml:space="preserve"> function is used to issue a GPIO_GET_LINEEVENT_IOCTL request. If it fails, an error message is printed.</w:t>
      </w:r>
    </w:p>
    <w:p w14:paraId="47D535FA" w14:textId="77777777" w:rsidR="00B84C42" w:rsidRPr="00B84C42" w:rsidRDefault="00B84C42" w:rsidP="00B84C42"/>
    <w:p w14:paraId="1C8E005A" w14:textId="1F5C3DB5" w:rsidR="00465BC6" w:rsidRDefault="006601DB" w:rsidP="00465BC6">
      <w:pPr>
        <w:pStyle w:val="ListParagraph"/>
        <w:numPr>
          <w:ilvl w:val="0"/>
          <w:numId w:val="32"/>
        </w:numPr>
      </w:pPr>
      <w:r>
        <w:t>Get GPIO Line Value:</w:t>
      </w:r>
    </w:p>
    <w:p w14:paraId="00203B7F" w14:textId="77777777" w:rsidR="00465BC6" w:rsidRDefault="00465BC6" w:rsidP="00465BC6">
      <w:pPr>
        <w:pStyle w:val="info"/>
      </w:pPr>
      <w:proofErr w:type="spellStart"/>
      <w:r>
        <w:t>gpiohandle_data</w:t>
      </w:r>
      <w:proofErr w:type="spellEnd"/>
      <w:r>
        <w:t xml:space="preserve"> </w:t>
      </w:r>
      <w:proofErr w:type="gramStart"/>
      <w:r>
        <w:t>data{</w:t>
      </w:r>
      <w:proofErr w:type="gramEnd"/>
      <w:r>
        <w:t>};</w:t>
      </w:r>
    </w:p>
    <w:p w14:paraId="6F9736F9" w14:textId="77777777" w:rsidR="00465BC6" w:rsidRDefault="00465BC6" w:rsidP="00465BC6">
      <w:pPr>
        <w:pStyle w:val="info"/>
      </w:pPr>
      <w:r>
        <w:t>if (</w:t>
      </w:r>
      <w:proofErr w:type="spellStart"/>
      <w:proofErr w:type="gramStart"/>
      <w:r>
        <w:t>ioctl</w:t>
      </w:r>
      <w:proofErr w:type="spellEnd"/>
      <w:r>
        <w:t>(</w:t>
      </w:r>
      <w:proofErr w:type="spellStart"/>
      <w:proofErr w:type="gramEnd"/>
      <w:r>
        <w:t>ereq.fd</w:t>
      </w:r>
      <w:proofErr w:type="spellEnd"/>
      <w:r>
        <w:t>, GPIOHANDLE_GET_LINE_VALUES_IOCTL, &amp;data) &lt; 0)</w:t>
      </w:r>
    </w:p>
    <w:p w14:paraId="0C4205AE" w14:textId="1724E55F" w:rsidR="00465BC6" w:rsidRDefault="00465BC6" w:rsidP="00465BC6">
      <w:pPr>
        <w:pStyle w:val="info"/>
      </w:pPr>
      <w:r>
        <w:t xml:space="preserve">    </w:t>
      </w:r>
      <w:proofErr w:type="gramStart"/>
      <w:r>
        <w:t>std::</w:t>
      </w:r>
      <w:proofErr w:type="spellStart"/>
      <w:proofErr w:type="gramEnd"/>
      <w:r>
        <w:t>cerr</w:t>
      </w:r>
      <w:proofErr w:type="spellEnd"/>
      <w:r>
        <w:t xml:space="preserve"> &lt;&lt; "GPIOHANDLE_GET_LINE_VALUES_IOCTL failed" &lt;&lt; std::</w:t>
      </w:r>
      <w:proofErr w:type="spellStart"/>
      <w:r>
        <w:t>endl</w:t>
      </w:r>
      <w:proofErr w:type="spellEnd"/>
      <w:r>
        <w:t>;</w:t>
      </w:r>
    </w:p>
    <w:p w14:paraId="638A1FAA" w14:textId="2462434B" w:rsidR="00354819" w:rsidRPr="00354819" w:rsidRDefault="00354819" w:rsidP="00354819">
      <w:pPr>
        <w:pStyle w:val="Heading8"/>
      </w:pPr>
      <w:r>
        <w:t xml:space="preserve">A </w:t>
      </w:r>
      <w:proofErr w:type="spellStart"/>
      <w:r>
        <w:t>gpiohandle_data</w:t>
      </w:r>
      <w:proofErr w:type="spellEnd"/>
      <w:r>
        <w:t xml:space="preserve"> structure is initialized. The </w:t>
      </w:r>
      <w:proofErr w:type="spellStart"/>
      <w:r>
        <w:t>ioctl</w:t>
      </w:r>
      <w:proofErr w:type="spellEnd"/>
      <w:r>
        <w:t xml:space="preserve"> function is used to issue a GPIOHANDLE_GET_LINE_VALUES_IOCTL request to get the current value of the GPIO line. If it fails, an error message is printed.</w:t>
      </w:r>
    </w:p>
    <w:p w14:paraId="0E1C5D88" w14:textId="77777777" w:rsidR="00713253" w:rsidRDefault="00713253" w:rsidP="00713253"/>
    <w:p w14:paraId="4918A1C1" w14:textId="77777777" w:rsidR="00713253" w:rsidRDefault="00713253" w:rsidP="00713253"/>
    <w:p w14:paraId="5E0BE51B" w14:textId="77777777" w:rsidR="00713253" w:rsidRPr="00713253" w:rsidRDefault="00713253" w:rsidP="00713253"/>
    <w:p w14:paraId="2042735B" w14:textId="2FB95DB8" w:rsidR="00465BC6" w:rsidRDefault="00713253" w:rsidP="00465BC6">
      <w:pPr>
        <w:pStyle w:val="ListParagraph"/>
        <w:numPr>
          <w:ilvl w:val="0"/>
          <w:numId w:val="32"/>
        </w:numPr>
      </w:pPr>
      <w:r w:rsidRPr="00713253">
        <w:t>Monitor GPIO Events:</w:t>
      </w:r>
    </w:p>
    <w:p w14:paraId="17C9EE79" w14:textId="77777777" w:rsidR="00713253" w:rsidRDefault="00713253" w:rsidP="00713253">
      <w:pPr>
        <w:pStyle w:val="info"/>
      </w:pPr>
      <w:proofErr w:type="spellStart"/>
      <w:r>
        <w:lastRenderedPageBreak/>
        <w:t>GpioEventMonitor</w:t>
      </w:r>
      <w:proofErr w:type="spellEnd"/>
      <w:r>
        <w:t xml:space="preserve"> </w:t>
      </w:r>
      <w:proofErr w:type="gramStart"/>
      <w:r>
        <w:t>monitor(</w:t>
      </w:r>
      <w:proofErr w:type="spellStart"/>
      <w:proofErr w:type="gramEnd"/>
      <w:r>
        <w:t>ereq.fd</w:t>
      </w:r>
      <w:proofErr w:type="spellEnd"/>
      <w:r>
        <w:t>, [&amp;</w:t>
      </w:r>
      <w:proofErr w:type="spellStart"/>
      <w:r>
        <w:t>main_screen</w:t>
      </w:r>
      <w:proofErr w:type="spellEnd"/>
      <w:r>
        <w:t>, &amp;window, &amp;popup, &amp;</w:t>
      </w:r>
      <w:proofErr w:type="spellStart"/>
      <w:r>
        <w:t>Transaction_screen</w:t>
      </w:r>
      <w:proofErr w:type="spellEnd"/>
      <w:r>
        <w:t>, &amp;</w:t>
      </w:r>
      <w:proofErr w:type="spellStart"/>
      <w:r>
        <w:t>keypad_screen</w:t>
      </w:r>
      <w:proofErr w:type="spellEnd"/>
      <w:r>
        <w:t>, &amp;</w:t>
      </w:r>
      <w:proofErr w:type="spellStart"/>
      <w:r>
        <w:t>slider_screen</w:t>
      </w:r>
      <w:proofErr w:type="spellEnd"/>
      <w:r>
        <w:t>, &amp;</w:t>
      </w:r>
      <w:proofErr w:type="spellStart"/>
      <w:r>
        <w:t>incorrect_pin_screen</w:t>
      </w:r>
      <w:proofErr w:type="spellEnd"/>
      <w:r>
        <w:t>, &amp;</w:t>
      </w:r>
      <w:proofErr w:type="spellStart"/>
      <w:r>
        <w:t>Thank_you_screen</w:t>
      </w:r>
      <w:proofErr w:type="spellEnd"/>
      <w:r>
        <w:t xml:space="preserve">](const </w:t>
      </w:r>
      <w:proofErr w:type="spellStart"/>
      <w:r>
        <w:t>gpioevent_data</w:t>
      </w:r>
      <w:proofErr w:type="spellEnd"/>
      <w:r>
        <w:t>&amp; event)</w:t>
      </w:r>
    </w:p>
    <w:p w14:paraId="38CE4CEF" w14:textId="77777777" w:rsidR="00713253" w:rsidRDefault="00713253" w:rsidP="00713253">
      <w:pPr>
        <w:pStyle w:val="info"/>
      </w:pPr>
      <w:r>
        <w:t>{</w:t>
      </w:r>
    </w:p>
    <w:p w14:paraId="5D6A3068" w14:textId="77777777" w:rsidR="00713253" w:rsidRDefault="00713253" w:rsidP="00713253">
      <w:pPr>
        <w:pStyle w:val="info"/>
      </w:pPr>
      <w:r>
        <w:t xml:space="preserve">    if (event.id == GPIOEVENT_EVENT_RISING_EDGE) // Check if GPIO status is LOGIC HIGH</w:t>
      </w:r>
    </w:p>
    <w:p w14:paraId="4DCFFFD7" w14:textId="77777777" w:rsidR="00713253" w:rsidRDefault="00713253" w:rsidP="00713253">
      <w:pPr>
        <w:pStyle w:val="info"/>
      </w:pPr>
      <w:r>
        <w:t xml:space="preserve">    {</w:t>
      </w:r>
    </w:p>
    <w:p w14:paraId="3F96B0D3" w14:textId="77777777" w:rsidR="00713253" w:rsidRDefault="00713253" w:rsidP="00713253">
      <w:pPr>
        <w:pStyle w:val="info"/>
      </w:pPr>
      <w:r>
        <w:t xml:space="preserve">        </w:t>
      </w:r>
      <w:proofErr w:type="spellStart"/>
      <w:proofErr w:type="gramStart"/>
      <w:r>
        <w:t>popup.show</w:t>
      </w:r>
      <w:proofErr w:type="gramEnd"/>
      <w:r>
        <w:t>_modal</w:t>
      </w:r>
      <w:proofErr w:type="spellEnd"/>
      <w:r>
        <w:t>();</w:t>
      </w:r>
    </w:p>
    <w:p w14:paraId="130A60B4" w14:textId="77777777" w:rsidR="00713253" w:rsidRDefault="00713253" w:rsidP="00713253">
      <w:pPr>
        <w:pStyle w:val="info"/>
      </w:pPr>
      <w:r>
        <w:t xml:space="preserve">        </w:t>
      </w:r>
      <w:proofErr w:type="spellStart"/>
      <w:r>
        <w:t>main_screen</w:t>
      </w:r>
      <w:proofErr w:type="spellEnd"/>
      <w:r>
        <w:t>-&gt;</w:t>
      </w:r>
      <w:proofErr w:type="gramStart"/>
      <w:r>
        <w:t>show(</w:t>
      </w:r>
      <w:proofErr w:type="gramEnd"/>
      <w:r>
        <w:t>);</w:t>
      </w:r>
    </w:p>
    <w:p w14:paraId="102C88E6" w14:textId="77777777" w:rsidR="00713253" w:rsidRDefault="00713253" w:rsidP="00713253">
      <w:pPr>
        <w:pStyle w:val="info"/>
      </w:pPr>
      <w:r>
        <w:t xml:space="preserve">        </w:t>
      </w:r>
      <w:proofErr w:type="spellStart"/>
      <w:r>
        <w:t>Transaction_screen</w:t>
      </w:r>
      <w:proofErr w:type="spellEnd"/>
      <w:r>
        <w:t>-&gt;</w:t>
      </w:r>
      <w:proofErr w:type="gramStart"/>
      <w:r>
        <w:t>hide(</w:t>
      </w:r>
      <w:proofErr w:type="gramEnd"/>
      <w:r>
        <w:t>);</w:t>
      </w:r>
    </w:p>
    <w:p w14:paraId="178C992D" w14:textId="77777777" w:rsidR="00713253" w:rsidRDefault="00713253" w:rsidP="00713253">
      <w:pPr>
        <w:pStyle w:val="info"/>
      </w:pPr>
      <w:r>
        <w:t xml:space="preserve">        </w:t>
      </w:r>
      <w:proofErr w:type="spellStart"/>
      <w:r>
        <w:t>keypad_screen</w:t>
      </w:r>
      <w:proofErr w:type="spellEnd"/>
      <w:r>
        <w:t>-&gt;</w:t>
      </w:r>
      <w:proofErr w:type="gramStart"/>
      <w:r>
        <w:t>hide(</w:t>
      </w:r>
      <w:proofErr w:type="gramEnd"/>
      <w:r>
        <w:t>);</w:t>
      </w:r>
    </w:p>
    <w:p w14:paraId="07DD20FA" w14:textId="77777777" w:rsidR="00713253" w:rsidRDefault="00713253" w:rsidP="00713253">
      <w:pPr>
        <w:pStyle w:val="info"/>
      </w:pPr>
      <w:r>
        <w:t xml:space="preserve">        </w:t>
      </w:r>
      <w:proofErr w:type="spellStart"/>
      <w:r>
        <w:t>slider_screen</w:t>
      </w:r>
      <w:proofErr w:type="spellEnd"/>
      <w:r>
        <w:t>-&gt;</w:t>
      </w:r>
      <w:proofErr w:type="gramStart"/>
      <w:r>
        <w:t>hide(</w:t>
      </w:r>
      <w:proofErr w:type="gramEnd"/>
      <w:r>
        <w:t>);</w:t>
      </w:r>
    </w:p>
    <w:p w14:paraId="4946D130" w14:textId="77777777" w:rsidR="00713253" w:rsidRDefault="00713253" w:rsidP="00713253">
      <w:pPr>
        <w:pStyle w:val="info"/>
      </w:pPr>
      <w:r>
        <w:t xml:space="preserve">        </w:t>
      </w:r>
      <w:proofErr w:type="spellStart"/>
      <w:r>
        <w:t>incorrect_pin_screen</w:t>
      </w:r>
      <w:proofErr w:type="spellEnd"/>
      <w:r>
        <w:t>-&gt;</w:t>
      </w:r>
      <w:proofErr w:type="gramStart"/>
      <w:r>
        <w:t>hide(</w:t>
      </w:r>
      <w:proofErr w:type="gramEnd"/>
      <w:r>
        <w:t>);</w:t>
      </w:r>
    </w:p>
    <w:p w14:paraId="3CD40B62" w14:textId="77777777" w:rsidR="00713253" w:rsidRDefault="00713253" w:rsidP="00713253">
      <w:pPr>
        <w:pStyle w:val="info"/>
      </w:pPr>
      <w:r>
        <w:t xml:space="preserve">        </w:t>
      </w:r>
      <w:proofErr w:type="spellStart"/>
      <w:r>
        <w:t>Thank_you_screen</w:t>
      </w:r>
      <w:proofErr w:type="spellEnd"/>
      <w:r>
        <w:t>-&gt;</w:t>
      </w:r>
      <w:proofErr w:type="gramStart"/>
      <w:r>
        <w:t>hide(</w:t>
      </w:r>
      <w:proofErr w:type="gramEnd"/>
      <w:r>
        <w:t>);</w:t>
      </w:r>
    </w:p>
    <w:p w14:paraId="2DC58C7D" w14:textId="77777777" w:rsidR="00713253" w:rsidRDefault="00713253" w:rsidP="00713253">
      <w:pPr>
        <w:pStyle w:val="info"/>
      </w:pPr>
      <w:r>
        <w:t xml:space="preserve">    }</w:t>
      </w:r>
    </w:p>
    <w:p w14:paraId="0EAB61BE" w14:textId="77777777" w:rsidR="00713253" w:rsidRDefault="00713253" w:rsidP="00713253">
      <w:pPr>
        <w:pStyle w:val="info"/>
      </w:pPr>
    </w:p>
    <w:p w14:paraId="5FD170B1" w14:textId="77777777" w:rsidR="00713253" w:rsidRDefault="00713253" w:rsidP="00713253">
      <w:pPr>
        <w:pStyle w:val="info"/>
      </w:pPr>
      <w:r>
        <w:t xml:space="preserve">    window-&gt;</w:t>
      </w:r>
      <w:proofErr w:type="spellStart"/>
      <w:r>
        <w:t>on_</w:t>
      </w:r>
      <w:proofErr w:type="gramStart"/>
      <w:r>
        <w:t>event</w:t>
      </w:r>
      <w:proofErr w:type="spellEnd"/>
      <w:r>
        <w:t>(</w:t>
      </w:r>
      <w:proofErr w:type="gramEnd"/>
      <w:r>
        <w:t>[&amp;</w:t>
      </w:r>
      <w:proofErr w:type="spellStart"/>
      <w:r>
        <w:t>main_screen</w:t>
      </w:r>
      <w:proofErr w:type="spellEnd"/>
      <w:r>
        <w:t>, &amp;window, &amp;</w:t>
      </w:r>
      <w:proofErr w:type="spellStart"/>
      <w:r>
        <w:t>Transaction_screen</w:t>
      </w:r>
      <w:proofErr w:type="spellEnd"/>
      <w:r>
        <w:t>, &amp;popup, &amp;</w:t>
      </w:r>
      <w:proofErr w:type="spellStart"/>
      <w:r>
        <w:t>keypad_screen</w:t>
      </w:r>
      <w:proofErr w:type="spellEnd"/>
      <w:r>
        <w:t>, &amp;</w:t>
      </w:r>
      <w:proofErr w:type="spellStart"/>
      <w:r>
        <w:t>slider_screen</w:t>
      </w:r>
      <w:proofErr w:type="spellEnd"/>
      <w:r>
        <w:t>, &amp;</w:t>
      </w:r>
      <w:proofErr w:type="spellStart"/>
      <w:r>
        <w:t>incorrect_pin_screen</w:t>
      </w:r>
      <w:proofErr w:type="spellEnd"/>
      <w:r>
        <w:t>, &amp;</w:t>
      </w:r>
      <w:proofErr w:type="spellStart"/>
      <w:r>
        <w:t>Thank_you_screen</w:t>
      </w:r>
      <w:proofErr w:type="spellEnd"/>
      <w:r>
        <w:t>](</w:t>
      </w:r>
      <w:proofErr w:type="spellStart"/>
      <w:r>
        <w:t>egt</w:t>
      </w:r>
      <w:proofErr w:type="spellEnd"/>
      <w:r>
        <w:t>::Event &amp; event) {</w:t>
      </w:r>
    </w:p>
    <w:p w14:paraId="00DD18C3" w14:textId="77777777" w:rsidR="00713253" w:rsidRDefault="00713253" w:rsidP="00713253">
      <w:pPr>
        <w:pStyle w:val="info"/>
      </w:pPr>
      <w:r>
        <w:t xml:space="preserve">        switch (</w:t>
      </w:r>
      <w:proofErr w:type="spellStart"/>
      <w:r>
        <w:t>event.key</w:t>
      </w:r>
      <w:proofErr w:type="spellEnd"/>
      <w:r>
        <w:t>(</w:t>
      </w:r>
      <w:proofErr w:type="gramStart"/>
      <w:r>
        <w:t>).keycode</w:t>
      </w:r>
      <w:proofErr w:type="gramEnd"/>
      <w:r>
        <w:t>) {</w:t>
      </w:r>
    </w:p>
    <w:p w14:paraId="3D0B97E1" w14:textId="77777777" w:rsidR="00713253" w:rsidRDefault="00713253" w:rsidP="00713253">
      <w:pPr>
        <w:pStyle w:val="info"/>
      </w:pPr>
      <w:r>
        <w:t xml:space="preserve">            case </w:t>
      </w:r>
      <w:proofErr w:type="spellStart"/>
      <w:proofErr w:type="gramStart"/>
      <w:r>
        <w:t>egt</w:t>
      </w:r>
      <w:proofErr w:type="spellEnd"/>
      <w:r>
        <w:t>::</w:t>
      </w:r>
      <w:proofErr w:type="gramEnd"/>
      <w:r>
        <w:t>EKEY_3: {</w:t>
      </w:r>
    </w:p>
    <w:p w14:paraId="00CE5E92" w14:textId="77777777" w:rsidR="00713253" w:rsidRDefault="00713253" w:rsidP="00713253">
      <w:pPr>
        <w:pStyle w:val="info"/>
      </w:pPr>
      <w:r>
        <w:t xml:space="preserve">                </w:t>
      </w:r>
      <w:proofErr w:type="spellStart"/>
      <w:r>
        <w:t>main_screen</w:t>
      </w:r>
      <w:proofErr w:type="spellEnd"/>
      <w:r>
        <w:t>-&gt;</w:t>
      </w:r>
      <w:proofErr w:type="gramStart"/>
      <w:r>
        <w:t>show(</w:t>
      </w:r>
      <w:proofErr w:type="gramEnd"/>
      <w:r>
        <w:t>);</w:t>
      </w:r>
    </w:p>
    <w:p w14:paraId="080EBF17" w14:textId="77777777" w:rsidR="00713253" w:rsidRDefault="00713253" w:rsidP="00713253">
      <w:pPr>
        <w:pStyle w:val="info"/>
      </w:pPr>
      <w:r>
        <w:t xml:space="preserve">                </w:t>
      </w:r>
      <w:proofErr w:type="spellStart"/>
      <w:proofErr w:type="gramStart"/>
      <w:r>
        <w:t>popup.hide</w:t>
      </w:r>
      <w:proofErr w:type="spellEnd"/>
      <w:proofErr w:type="gramEnd"/>
      <w:r>
        <w:t>();</w:t>
      </w:r>
    </w:p>
    <w:p w14:paraId="38C583BD" w14:textId="77777777" w:rsidR="00713253" w:rsidRDefault="00713253" w:rsidP="00713253">
      <w:pPr>
        <w:pStyle w:val="info"/>
      </w:pPr>
      <w:r>
        <w:t xml:space="preserve">                </w:t>
      </w:r>
      <w:proofErr w:type="spellStart"/>
      <w:r>
        <w:t>Transaction_screen</w:t>
      </w:r>
      <w:proofErr w:type="spellEnd"/>
      <w:r>
        <w:t>-&gt;</w:t>
      </w:r>
      <w:proofErr w:type="gramStart"/>
      <w:r>
        <w:t>hide(</w:t>
      </w:r>
      <w:proofErr w:type="gramEnd"/>
      <w:r>
        <w:t>);</w:t>
      </w:r>
    </w:p>
    <w:p w14:paraId="0C5BB95A" w14:textId="77777777" w:rsidR="00713253" w:rsidRDefault="00713253" w:rsidP="00713253">
      <w:pPr>
        <w:pStyle w:val="info"/>
      </w:pPr>
      <w:r>
        <w:t xml:space="preserve">                </w:t>
      </w:r>
      <w:proofErr w:type="spellStart"/>
      <w:r>
        <w:t>keypad_screen</w:t>
      </w:r>
      <w:proofErr w:type="spellEnd"/>
      <w:r>
        <w:t>-&gt;</w:t>
      </w:r>
      <w:proofErr w:type="gramStart"/>
      <w:r>
        <w:t>hide(</w:t>
      </w:r>
      <w:proofErr w:type="gramEnd"/>
      <w:r>
        <w:t>);</w:t>
      </w:r>
    </w:p>
    <w:p w14:paraId="35E258A9" w14:textId="77777777" w:rsidR="00713253" w:rsidRDefault="00713253" w:rsidP="00713253">
      <w:pPr>
        <w:pStyle w:val="info"/>
      </w:pPr>
      <w:r>
        <w:t xml:space="preserve">                </w:t>
      </w:r>
      <w:proofErr w:type="spellStart"/>
      <w:r>
        <w:t>slider_screen</w:t>
      </w:r>
      <w:proofErr w:type="spellEnd"/>
      <w:r>
        <w:t>-&gt;</w:t>
      </w:r>
      <w:proofErr w:type="gramStart"/>
      <w:r>
        <w:t>hide(</w:t>
      </w:r>
      <w:proofErr w:type="gramEnd"/>
      <w:r>
        <w:t>);</w:t>
      </w:r>
    </w:p>
    <w:p w14:paraId="47701041" w14:textId="77777777" w:rsidR="00713253" w:rsidRDefault="00713253" w:rsidP="00713253">
      <w:pPr>
        <w:pStyle w:val="info"/>
      </w:pPr>
      <w:r>
        <w:t xml:space="preserve">                </w:t>
      </w:r>
      <w:proofErr w:type="spellStart"/>
      <w:r>
        <w:t>incorrect_pin_screen</w:t>
      </w:r>
      <w:proofErr w:type="spellEnd"/>
      <w:r>
        <w:t>-&gt;</w:t>
      </w:r>
      <w:proofErr w:type="gramStart"/>
      <w:r>
        <w:t>hide(</w:t>
      </w:r>
      <w:proofErr w:type="gramEnd"/>
      <w:r>
        <w:t>);</w:t>
      </w:r>
    </w:p>
    <w:p w14:paraId="312C64AE" w14:textId="77777777" w:rsidR="00713253" w:rsidRDefault="00713253" w:rsidP="00713253">
      <w:pPr>
        <w:pStyle w:val="info"/>
      </w:pPr>
      <w:r>
        <w:t xml:space="preserve">                </w:t>
      </w:r>
      <w:proofErr w:type="spellStart"/>
      <w:r>
        <w:t>Thank_you_screen</w:t>
      </w:r>
      <w:proofErr w:type="spellEnd"/>
      <w:r>
        <w:t>-&gt;</w:t>
      </w:r>
      <w:proofErr w:type="gramStart"/>
      <w:r>
        <w:t>hide(</w:t>
      </w:r>
      <w:proofErr w:type="gramEnd"/>
      <w:r>
        <w:t>);</w:t>
      </w:r>
    </w:p>
    <w:p w14:paraId="0F1F439A" w14:textId="77777777" w:rsidR="00713253" w:rsidRDefault="00713253" w:rsidP="00713253">
      <w:pPr>
        <w:pStyle w:val="info"/>
      </w:pPr>
      <w:r>
        <w:t xml:space="preserve">                </w:t>
      </w:r>
      <w:proofErr w:type="gramStart"/>
      <w:r>
        <w:t>break;</w:t>
      </w:r>
      <w:proofErr w:type="gramEnd"/>
    </w:p>
    <w:p w14:paraId="3D711CFF" w14:textId="77777777" w:rsidR="00713253" w:rsidRDefault="00713253" w:rsidP="00713253">
      <w:pPr>
        <w:pStyle w:val="info"/>
      </w:pPr>
      <w:r>
        <w:t xml:space="preserve">            }</w:t>
      </w:r>
    </w:p>
    <w:p w14:paraId="3772495D" w14:textId="77777777" w:rsidR="00713253" w:rsidRDefault="00713253" w:rsidP="00713253">
      <w:pPr>
        <w:pStyle w:val="info"/>
      </w:pPr>
      <w:r>
        <w:t xml:space="preserve">            default:</w:t>
      </w:r>
    </w:p>
    <w:p w14:paraId="36754FC0" w14:textId="77777777" w:rsidR="00713253" w:rsidRDefault="00713253" w:rsidP="00713253">
      <w:pPr>
        <w:pStyle w:val="info"/>
      </w:pPr>
      <w:r>
        <w:t xml:space="preserve">                </w:t>
      </w:r>
      <w:proofErr w:type="gramStart"/>
      <w:r>
        <w:t>break;</w:t>
      </w:r>
      <w:proofErr w:type="gramEnd"/>
    </w:p>
    <w:p w14:paraId="4D813FDB" w14:textId="77777777" w:rsidR="00713253" w:rsidRDefault="00713253" w:rsidP="00713253">
      <w:pPr>
        <w:pStyle w:val="info"/>
      </w:pPr>
      <w:r>
        <w:t xml:space="preserve">        }</w:t>
      </w:r>
    </w:p>
    <w:p w14:paraId="727B9CDB" w14:textId="77777777" w:rsidR="00713253" w:rsidRDefault="00713253" w:rsidP="00713253">
      <w:pPr>
        <w:pStyle w:val="info"/>
      </w:pPr>
      <w:r>
        <w:t xml:space="preserve">    }, {</w:t>
      </w:r>
      <w:proofErr w:type="spellStart"/>
      <w:proofErr w:type="gramStart"/>
      <w:r>
        <w:t>egt</w:t>
      </w:r>
      <w:proofErr w:type="spellEnd"/>
      <w:r>
        <w:t>::</w:t>
      </w:r>
      <w:proofErr w:type="spellStart"/>
      <w:proofErr w:type="gramEnd"/>
      <w:r>
        <w:t>EventId</w:t>
      </w:r>
      <w:proofErr w:type="spellEnd"/>
      <w:r>
        <w:t>::</w:t>
      </w:r>
      <w:proofErr w:type="spellStart"/>
      <w:r>
        <w:t>keyboard_up</w:t>
      </w:r>
      <w:proofErr w:type="spellEnd"/>
      <w:r>
        <w:t>});</w:t>
      </w:r>
    </w:p>
    <w:p w14:paraId="19B42A64" w14:textId="0B3D77C5" w:rsidR="00713253" w:rsidRDefault="00713253" w:rsidP="00713253">
      <w:pPr>
        <w:pStyle w:val="info"/>
      </w:pPr>
      <w:r>
        <w:t>});</w:t>
      </w:r>
    </w:p>
    <w:p w14:paraId="4B9275F7" w14:textId="77777777" w:rsidR="003E0238" w:rsidRDefault="00BF7C3F" w:rsidP="003E0238">
      <w:pPr>
        <w:pStyle w:val="Heading8"/>
        <w:numPr>
          <w:ilvl w:val="0"/>
          <w:numId w:val="35"/>
        </w:numPr>
      </w:pPr>
      <w:r>
        <w:t xml:space="preserve">A </w:t>
      </w:r>
      <w:proofErr w:type="spellStart"/>
      <w:r>
        <w:t>GpioEventMonitor</w:t>
      </w:r>
      <w:proofErr w:type="spellEnd"/>
      <w:r>
        <w:t xml:space="preserve"> is created to monitor the GPIO events on the specified file descriptor (</w:t>
      </w:r>
      <w:proofErr w:type="spellStart"/>
      <w:proofErr w:type="gramStart"/>
      <w:r>
        <w:t>ereq.fd</w:t>
      </w:r>
      <w:proofErr w:type="spellEnd"/>
      <w:proofErr w:type="gramEnd"/>
      <w:r>
        <w:t xml:space="preserve">). </w:t>
      </w:r>
    </w:p>
    <w:p w14:paraId="65DE22D7" w14:textId="40DBCE9F" w:rsidR="00BF7C3F" w:rsidRDefault="00BF7C3F" w:rsidP="003E0238">
      <w:pPr>
        <w:pStyle w:val="Heading8"/>
        <w:numPr>
          <w:ilvl w:val="0"/>
          <w:numId w:val="35"/>
        </w:numPr>
      </w:pPr>
      <w:r>
        <w:t>When a rising edge event is detected on the GPIO pin, the following actions are taken:</w:t>
      </w:r>
    </w:p>
    <w:p w14:paraId="15EB8D24" w14:textId="77777777" w:rsidR="00BF7C3F" w:rsidRDefault="00BF7C3F" w:rsidP="003E0238">
      <w:pPr>
        <w:pStyle w:val="Heading8"/>
        <w:numPr>
          <w:ilvl w:val="1"/>
          <w:numId w:val="35"/>
        </w:numPr>
      </w:pPr>
      <w:r>
        <w:t>The modal popup (popup) is shown.</w:t>
      </w:r>
    </w:p>
    <w:p w14:paraId="08925B4C" w14:textId="77777777" w:rsidR="00BF7C3F" w:rsidRDefault="00BF7C3F" w:rsidP="003E0238">
      <w:pPr>
        <w:pStyle w:val="Heading8"/>
        <w:numPr>
          <w:ilvl w:val="1"/>
          <w:numId w:val="35"/>
        </w:numPr>
      </w:pPr>
      <w:r>
        <w:t xml:space="preserve">The </w:t>
      </w:r>
      <w:proofErr w:type="spellStart"/>
      <w:r>
        <w:t>main_screen</w:t>
      </w:r>
      <w:proofErr w:type="spellEnd"/>
      <w:r>
        <w:t xml:space="preserve"> is shown.</w:t>
      </w:r>
    </w:p>
    <w:p w14:paraId="6E5DDC93" w14:textId="71C53571" w:rsidR="00713253" w:rsidRPr="00E26D65" w:rsidRDefault="00BF7C3F" w:rsidP="003E0238">
      <w:pPr>
        <w:pStyle w:val="Heading8"/>
        <w:numPr>
          <w:ilvl w:val="1"/>
          <w:numId w:val="35"/>
        </w:numPr>
      </w:pPr>
      <w:r>
        <w:t>Other screens (</w:t>
      </w:r>
      <w:proofErr w:type="spellStart"/>
      <w:r>
        <w:t>Transaction_screen</w:t>
      </w:r>
      <w:proofErr w:type="spellEnd"/>
      <w:r>
        <w:t xml:space="preserve">, </w:t>
      </w:r>
      <w:proofErr w:type="spellStart"/>
      <w:r>
        <w:t>keypad_screen</w:t>
      </w:r>
      <w:proofErr w:type="spellEnd"/>
      <w:r>
        <w:t xml:space="preserve">, </w:t>
      </w:r>
      <w:proofErr w:type="spellStart"/>
      <w:r>
        <w:t>slider_screen</w:t>
      </w:r>
      <w:proofErr w:type="spellEnd"/>
      <w:r>
        <w:t xml:space="preserve">, </w:t>
      </w:r>
      <w:proofErr w:type="spellStart"/>
      <w:r>
        <w:t>incorrect_pin_screen</w:t>
      </w:r>
      <w:proofErr w:type="spellEnd"/>
      <w:r>
        <w:t xml:space="preserve">, and </w:t>
      </w:r>
      <w:proofErr w:type="spellStart"/>
      <w:proofErr w:type="gramStart"/>
      <w:r>
        <w:t>Thank</w:t>
      </w:r>
      <w:proofErr w:type="gramEnd"/>
      <w:r>
        <w:t>_you_screen</w:t>
      </w:r>
      <w:proofErr w:type="spellEnd"/>
      <w:r>
        <w:t>) are hidden.</w:t>
      </w:r>
    </w:p>
    <w:p w14:paraId="509EB191" w14:textId="77777777" w:rsidR="00CF59D0" w:rsidRPr="00CF59D0" w:rsidRDefault="00CF59D0" w:rsidP="00CF59D0"/>
    <w:p w14:paraId="2B25EDDF" w14:textId="0B1F15B9" w:rsidR="00713253" w:rsidRDefault="00CF59D0" w:rsidP="00465BC6">
      <w:pPr>
        <w:pStyle w:val="ListParagraph"/>
        <w:numPr>
          <w:ilvl w:val="0"/>
          <w:numId w:val="32"/>
        </w:numPr>
      </w:pPr>
      <w:r w:rsidRPr="00CF59D0">
        <w:t>Handle Keyboard Events:</w:t>
      </w:r>
    </w:p>
    <w:p w14:paraId="0B06EEEB" w14:textId="77777777" w:rsidR="00FB565A" w:rsidRDefault="00FB565A" w:rsidP="00FB565A">
      <w:pPr>
        <w:pStyle w:val="info"/>
      </w:pPr>
      <w:r>
        <w:lastRenderedPageBreak/>
        <w:t>window-&gt;</w:t>
      </w:r>
      <w:proofErr w:type="spellStart"/>
      <w:r>
        <w:t>on_</w:t>
      </w:r>
      <w:proofErr w:type="gramStart"/>
      <w:r>
        <w:t>event</w:t>
      </w:r>
      <w:proofErr w:type="spellEnd"/>
      <w:r>
        <w:t>(</w:t>
      </w:r>
      <w:proofErr w:type="gramEnd"/>
      <w:r>
        <w:t>[&amp;</w:t>
      </w:r>
      <w:proofErr w:type="spellStart"/>
      <w:r>
        <w:t>main_screen</w:t>
      </w:r>
      <w:proofErr w:type="spellEnd"/>
      <w:r>
        <w:t>, &amp;window, &amp;</w:t>
      </w:r>
      <w:proofErr w:type="spellStart"/>
      <w:r>
        <w:t>Transaction_screen</w:t>
      </w:r>
      <w:proofErr w:type="spellEnd"/>
      <w:r>
        <w:t>, &amp;popup, &amp;</w:t>
      </w:r>
      <w:proofErr w:type="spellStart"/>
      <w:r>
        <w:t>keypad_screen</w:t>
      </w:r>
      <w:proofErr w:type="spellEnd"/>
      <w:r>
        <w:t>, &amp;</w:t>
      </w:r>
      <w:proofErr w:type="spellStart"/>
      <w:r>
        <w:t>slider_screen</w:t>
      </w:r>
      <w:proofErr w:type="spellEnd"/>
      <w:r>
        <w:t>, &amp;</w:t>
      </w:r>
      <w:proofErr w:type="spellStart"/>
      <w:r>
        <w:t>incorrect_pin_screen</w:t>
      </w:r>
      <w:proofErr w:type="spellEnd"/>
      <w:r>
        <w:t>, &amp;</w:t>
      </w:r>
      <w:proofErr w:type="spellStart"/>
      <w:r>
        <w:t>Thank_you_screen</w:t>
      </w:r>
      <w:proofErr w:type="spellEnd"/>
      <w:r>
        <w:t>](</w:t>
      </w:r>
      <w:proofErr w:type="spellStart"/>
      <w:r>
        <w:t>egt</w:t>
      </w:r>
      <w:proofErr w:type="spellEnd"/>
      <w:r>
        <w:t>::Event &amp; event) {</w:t>
      </w:r>
    </w:p>
    <w:p w14:paraId="240866EB" w14:textId="77777777" w:rsidR="00FB565A" w:rsidRDefault="00FB565A" w:rsidP="00FB565A">
      <w:pPr>
        <w:pStyle w:val="info"/>
      </w:pPr>
      <w:r>
        <w:t xml:space="preserve">    switch (</w:t>
      </w:r>
      <w:proofErr w:type="spellStart"/>
      <w:r>
        <w:t>event.key</w:t>
      </w:r>
      <w:proofErr w:type="spellEnd"/>
      <w:r>
        <w:t>(</w:t>
      </w:r>
      <w:proofErr w:type="gramStart"/>
      <w:r>
        <w:t>).keycode</w:t>
      </w:r>
      <w:proofErr w:type="gramEnd"/>
      <w:r>
        <w:t>) {</w:t>
      </w:r>
    </w:p>
    <w:p w14:paraId="71610C07" w14:textId="77777777" w:rsidR="00FB565A" w:rsidRDefault="00FB565A" w:rsidP="00FB565A">
      <w:pPr>
        <w:pStyle w:val="info"/>
      </w:pPr>
      <w:r>
        <w:t xml:space="preserve">        case </w:t>
      </w:r>
      <w:proofErr w:type="spellStart"/>
      <w:proofErr w:type="gramStart"/>
      <w:r>
        <w:t>egt</w:t>
      </w:r>
      <w:proofErr w:type="spellEnd"/>
      <w:r>
        <w:t>::</w:t>
      </w:r>
      <w:proofErr w:type="gramEnd"/>
      <w:r>
        <w:t>EKEY_3: {</w:t>
      </w:r>
    </w:p>
    <w:p w14:paraId="33174D66" w14:textId="77777777" w:rsidR="00FB565A" w:rsidRDefault="00FB565A" w:rsidP="00FB565A">
      <w:pPr>
        <w:pStyle w:val="info"/>
      </w:pPr>
      <w:r>
        <w:t xml:space="preserve">            </w:t>
      </w:r>
      <w:proofErr w:type="spellStart"/>
      <w:r>
        <w:t>main_screen</w:t>
      </w:r>
      <w:proofErr w:type="spellEnd"/>
      <w:r>
        <w:t>-&gt;</w:t>
      </w:r>
      <w:proofErr w:type="gramStart"/>
      <w:r>
        <w:t>show(</w:t>
      </w:r>
      <w:proofErr w:type="gramEnd"/>
      <w:r>
        <w:t>);</w:t>
      </w:r>
    </w:p>
    <w:p w14:paraId="2001086A" w14:textId="77777777" w:rsidR="00FB565A" w:rsidRDefault="00FB565A" w:rsidP="00FB565A">
      <w:pPr>
        <w:pStyle w:val="info"/>
      </w:pPr>
      <w:r>
        <w:t xml:space="preserve">            </w:t>
      </w:r>
      <w:proofErr w:type="spellStart"/>
      <w:proofErr w:type="gramStart"/>
      <w:r>
        <w:t>popup.hide</w:t>
      </w:r>
      <w:proofErr w:type="spellEnd"/>
      <w:proofErr w:type="gramEnd"/>
      <w:r>
        <w:t>();</w:t>
      </w:r>
    </w:p>
    <w:p w14:paraId="62AC937C" w14:textId="77777777" w:rsidR="00FB565A" w:rsidRDefault="00FB565A" w:rsidP="00FB565A">
      <w:pPr>
        <w:pStyle w:val="info"/>
      </w:pPr>
      <w:r>
        <w:t xml:space="preserve">            </w:t>
      </w:r>
      <w:proofErr w:type="spellStart"/>
      <w:r>
        <w:t>Transaction_screen</w:t>
      </w:r>
      <w:proofErr w:type="spellEnd"/>
      <w:r>
        <w:t>-&gt;</w:t>
      </w:r>
      <w:proofErr w:type="gramStart"/>
      <w:r>
        <w:t>hide(</w:t>
      </w:r>
      <w:proofErr w:type="gramEnd"/>
      <w:r>
        <w:t>);</w:t>
      </w:r>
    </w:p>
    <w:p w14:paraId="11A2F91B" w14:textId="77777777" w:rsidR="00FB565A" w:rsidRDefault="00FB565A" w:rsidP="00FB565A">
      <w:pPr>
        <w:pStyle w:val="info"/>
      </w:pPr>
      <w:r>
        <w:t xml:space="preserve">            </w:t>
      </w:r>
      <w:proofErr w:type="spellStart"/>
      <w:r>
        <w:t>keypad_screen</w:t>
      </w:r>
      <w:proofErr w:type="spellEnd"/>
      <w:r>
        <w:t>-&gt;</w:t>
      </w:r>
      <w:proofErr w:type="gramStart"/>
      <w:r>
        <w:t>hide(</w:t>
      </w:r>
      <w:proofErr w:type="gramEnd"/>
      <w:r>
        <w:t>);</w:t>
      </w:r>
    </w:p>
    <w:p w14:paraId="343B3A5B" w14:textId="77777777" w:rsidR="00FB565A" w:rsidRDefault="00FB565A" w:rsidP="00FB565A">
      <w:pPr>
        <w:pStyle w:val="info"/>
      </w:pPr>
      <w:r>
        <w:t xml:space="preserve">            </w:t>
      </w:r>
      <w:proofErr w:type="spellStart"/>
      <w:r>
        <w:t>slider_screen</w:t>
      </w:r>
      <w:proofErr w:type="spellEnd"/>
      <w:r>
        <w:t>-&gt;</w:t>
      </w:r>
      <w:proofErr w:type="gramStart"/>
      <w:r>
        <w:t>hide(</w:t>
      </w:r>
      <w:proofErr w:type="gramEnd"/>
      <w:r>
        <w:t>);</w:t>
      </w:r>
    </w:p>
    <w:p w14:paraId="616C2BB4" w14:textId="6B7477C5" w:rsidR="00FB565A" w:rsidRDefault="00FB565A" w:rsidP="00FB565A">
      <w:pPr>
        <w:pStyle w:val="info"/>
      </w:pPr>
      <w:r>
        <w:t xml:space="preserve">             </w:t>
      </w:r>
      <w:proofErr w:type="spellStart"/>
      <w:r>
        <w:t>incorrect_pin_screen</w:t>
      </w:r>
      <w:proofErr w:type="spellEnd"/>
      <w:r>
        <w:t>-&gt;</w:t>
      </w:r>
      <w:proofErr w:type="gramStart"/>
      <w:r>
        <w:t>hide(</w:t>
      </w:r>
      <w:proofErr w:type="gramEnd"/>
      <w:r>
        <w:t>);</w:t>
      </w:r>
    </w:p>
    <w:p w14:paraId="0DD58AE0" w14:textId="77777777" w:rsidR="00FB565A" w:rsidRDefault="00FB565A" w:rsidP="00FB565A">
      <w:pPr>
        <w:pStyle w:val="info"/>
      </w:pPr>
      <w:r>
        <w:t xml:space="preserve">            </w:t>
      </w:r>
      <w:proofErr w:type="spellStart"/>
      <w:r>
        <w:t>Thank_you_screen</w:t>
      </w:r>
      <w:proofErr w:type="spellEnd"/>
      <w:r>
        <w:t>-&gt;</w:t>
      </w:r>
      <w:proofErr w:type="gramStart"/>
      <w:r>
        <w:t>hide(</w:t>
      </w:r>
      <w:proofErr w:type="gramEnd"/>
      <w:r>
        <w:t>);</w:t>
      </w:r>
    </w:p>
    <w:p w14:paraId="543D6C8B" w14:textId="77777777" w:rsidR="00FB565A" w:rsidRDefault="00FB565A" w:rsidP="00FB565A">
      <w:pPr>
        <w:pStyle w:val="info"/>
      </w:pPr>
      <w:r>
        <w:t xml:space="preserve">            </w:t>
      </w:r>
      <w:proofErr w:type="gramStart"/>
      <w:r>
        <w:t>break;</w:t>
      </w:r>
      <w:proofErr w:type="gramEnd"/>
    </w:p>
    <w:p w14:paraId="537A010A" w14:textId="77777777" w:rsidR="00FB565A" w:rsidRDefault="00FB565A" w:rsidP="00FB565A">
      <w:pPr>
        <w:pStyle w:val="info"/>
      </w:pPr>
      <w:r>
        <w:t xml:space="preserve">        }</w:t>
      </w:r>
    </w:p>
    <w:p w14:paraId="0A86AFBB" w14:textId="77777777" w:rsidR="00FB565A" w:rsidRDefault="00FB565A" w:rsidP="00FB565A">
      <w:pPr>
        <w:pStyle w:val="info"/>
      </w:pPr>
      <w:r>
        <w:t xml:space="preserve">        default:</w:t>
      </w:r>
    </w:p>
    <w:p w14:paraId="6C105D44" w14:textId="77777777" w:rsidR="00FB565A" w:rsidRDefault="00FB565A" w:rsidP="00FB565A">
      <w:pPr>
        <w:pStyle w:val="info"/>
      </w:pPr>
      <w:r>
        <w:t xml:space="preserve">            </w:t>
      </w:r>
      <w:proofErr w:type="gramStart"/>
      <w:r>
        <w:t>break;</w:t>
      </w:r>
      <w:proofErr w:type="gramEnd"/>
    </w:p>
    <w:p w14:paraId="4AD6ECB8" w14:textId="77777777" w:rsidR="00FB565A" w:rsidRDefault="00FB565A" w:rsidP="00FB565A">
      <w:pPr>
        <w:pStyle w:val="info"/>
      </w:pPr>
      <w:r>
        <w:t xml:space="preserve">    }</w:t>
      </w:r>
    </w:p>
    <w:p w14:paraId="1E821887" w14:textId="324421CA" w:rsidR="00CF59D0" w:rsidRPr="006F0AF4" w:rsidRDefault="00FB565A" w:rsidP="00FB565A">
      <w:pPr>
        <w:pStyle w:val="info"/>
      </w:pPr>
      <w:r>
        <w:t>}, {</w:t>
      </w:r>
      <w:proofErr w:type="spellStart"/>
      <w:proofErr w:type="gramStart"/>
      <w:r>
        <w:t>egt</w:t>
      </w:r>
      <w:proofErr w:type="spellEnd"/>
      <w:r>
        <w:t>::</w:t>
      </w:r>
      <w:proofErr w:type="spellStart"/>
      <w:proofErr w:type="gramEnd"/>
      <w:r>
        <w:t>EventId</w:t>
      </w:r>
      <w:proofErr w:type="spellEnd"/>
      <w:r>
        <w:t>::</w:t>
      </w:r>
      <w:proofErr w:type="spellStart"/>
      <w:r>
        <w:t>keyboard_up</w:t>
      </w:r>
      <w:proofErr w:type="spellEnd"/>
      <w:r>
        <w:t>});</w:t>
      </w:r>
    </w:p>
    <w:p w14:paraId="3F82BB00" w14:textId="77777777" w:rsidR="00C73C1A" w:rsidRDefault="00C73C1A" w:rsidP="00C42823">
      <w:pPr>
        <w:pStyle w:val="Heading8"/>
        <w:numPr>
          <w:ilvl w:val="0"/>
          <w:numId w:val="36"/>
        </w:numPr>
      </w:pPr>
      <w:r>
        <w:t>This code block sets up an event handler for keyboard events on the window.</w:t>
      </w:r>
    </w:p>
    <w:p w14:paraId="154CB3D3" w14:textId="77777777" w:rsidR="00C73C1A" w:rsidRDefault="00C73C1A" w:rsidP="00C42823">
      <w:pPr>
        <w:pStyle w:val="Heading8"/>
        <w:numPr>
          <w:ilvl w:val="0"/>
          <w:numId w:val="36"/>
        </w:numPr>
      </w:pPr>
      <w:r>
        <w:t xml:space="preserve">The event handler checks for key presses. Specifically, it looks for the key with the keycode </w:t>
      </w:r>
      <w:proofErr w:type="spellStart"/>
      <w:proofErr w:type="gramStart"/>
      <w:r>
        <w:t>egt</w:t>
      </w:r>
      <w:proofErr w:type="spellEnd"/>
      <w:r>
        <w:t>::</w:t>
      </w:r>
      <w:proofErr w:type="gramEnd"/>
      <w:r>
        <w:t>EKEY_3.</w:t>
      </w:r>
    </w:p>
    <w:p w14:paraId="3A9B6617" w14:textId="77777777" w:rsidR="00C73C1A" w:rsidRDefault="00C73C1A" w:rsidP="00C42823">
      <w:pPr>
        <w:pStyle w:val="Heading8"/>
        <w:numPr>
          <w:ilvl w:val="0"/>
          <w:numId w:val="36"/>
        </w:numPr>
      </w:pPr>
      <w:r>
        <w:t>When this key is pressed (</w:t>
      </w:r>
      <w:proofErr w:type="spellStart"/>
      <w:r>
        <w:t>keyboard_up</w:t>
      </w:r>
      <w:proofErr w:type="spellEnd"/>
      <w:r>
        <w:t xml:space="preserve"> event), the following actions are taken:</w:t>
      </w:r>
    </w:p>
    <w:p w14:paraId="76A86249" w14:textId="77777777" w:rsidR="00C73C1A" w:rsidRDefault="00C73C1A" w:rsidP="00C42823">
      <w:pPr>
        <w:pStyle w:val="Heading8"/>
        <w:numPr>
          <w:ilvl w:val="1"/>
          <w:numId w:val="36"/>
        </w:numPr>
      </w:pPr>
      <w:r>
        <w:t xml:space="preserve">The </w:t>
      </w:r>
      <w:proofErr w:type="spellStart"/>
      <w:r>
        <w:t>main_screen</w:t>
      </w:r>
      <w:proofErr w:type="spellEnd"/>
      <w:r>
        <w:t xml:space="preserve"> is shown.</w:t>
      </w:r>
    </w:p>
    <w:p w14:paraId="34CF73DF" w14:textId="77777777" w:rsidR="00C73C1A" w:rsidRDefault="00C73C1A" w:rsidP="00C42823">
      <w:pPr>
        <w:pStyle w:val="Heading8"/>
        <w:numPr>
          <w:ilvl w:val="1"/>
          <w:numId w:val="36"/>
        </w:numPr>
      </w:pPr>
      <w:r>
        <w:t>The popup (popup) is hidden.</w:t>
      </w:r>
    </w:p>
    <w:p w14:paraId="209D4596" w14:textId="159CF47A" w:rsidR="00FB565A" w:rsidRPr="006D35EC" w:rsidRDefault="00C73C1A" w:rsidP="00C42823">
      <w:pPr>
        <w:pStyle w:val="Heading8"/>
        <w:numPr>
          <w:ilvl w:val="1"/>
          <w:numId w:val="36"/>
        </w:numPr>
      </w:pPr>
      <w:r>
        <w:t>Other screens (</w:t>
      </w:r>
      <w:proofErr w:type="spellStart"/>
      <w:r>
        <w:t>Transaction_screen</w:t>
      </w:r>
      <w:proofErr w:type="spellEnd"/>
      <w:r>
        <w:t xml:space="preserve">, </w:t>
      </w:r>
      <w:proofErr w:type="spellStart"/>
      <w:r>
        <w:t>keypad_screen</w:t>
      </w:r>
      <w:proofErr w:type="spellEnd"/>
      <w:r>
        <w:t xml:space="preserve">, </w:t>
      </w:r>
      <w:proofErr w:type="spellStart"/>
      <w:r>
        <w:t>slider_screen</w:t>
      </w:r>
      <w:proofErr w:type="spellEnd"/>
      <w:r>
        <w:t xml:space="preserve">, </w:t>
      </w:r>
      <w:proofErr w:type="spellStart"/>
      <w:r>
        <w:t>incorrect_pin_screen</w:t>
      </w:r>
      <w:proofErr w:type="spellEnd"/>
      <w:r>
        <w:t xml:space="preserve">, and </w:t>
      </w:r>
      <w:proofErr w:type="spellStart"/>
      <w:proofErr w:type="gramStart"/>
      <w:r>
        <w:t>Thank</w:t>
      </w:r>
      <w:proofErr w:type="gramEnd"/>
      <w:r>
        <w:t>_you_screen</w:t>
      </w:r>
      <w:proofErr w:type="spellEnd"/>
      <w:r>
        <w:t>) are hidden.</w:t>
      </w:r>
    </w:p>
    <w:p w14:paraId="1D3BF323" w14:textId="427A9C15" w:rsidR="00CA6282" w:rsidRDefault="00CA6282" w:rsidP="00C42823"/>
    <w:p w14:paraId="74C2A253" w14:textId="157A1C36" w:rsidR="005B1E66" w:rsidRDefault="005B1E66" w:rsidP="00C42823"/>
    <w:p w14:paraId="420B3223" w14:textId="77777777" w:rsidR="005278F5" w:rsidRDefault="005278F5" w:rsidP="00C42823"/>
    <w:p w14:paraId="0EDEDD68" w14:textId="77777777" w:rsidR="005278F5" w:rsidRDefault="005278F5" w:rsidP="00C42823"/>
    <w:p w14:paraId="0E5CC238" w14:textId="77777777" w:rsidR="005278F5" w:rsidRDefault="005278F5" w:rsidP="00C42823"/>
    <w:p w14:paraId="74F80A7D" w14:textId="77777777" w:rsidR="005278F5" w:rsidRDefault="005278F5" w:rsidP="00C42823"/>
    <w:p w14:paraId="36110787" w14:textId="77777777" w:rsidR="005278F5" w:rsidRDefault="005278F5" w:rsidP="00C42823"/>
    <w:p w14:paraId="087FCFEE" w14:textId="77777777" w:rsidR="005278F5" w:rsidRDefault="005278F5" w:rsidP="00C42823"/>
    <w:p w14:paraId="227ABCFB" w14:textId="77777777" w:rsidR="005278F5" w:rsidRDefault="005278F5" w:rsidP="00C42823"/>
    <w:p w14:paraId="65162435" w14:textId="77777777" w:rsidR="005278F5" w:rsidRDefault="005278F5" w:rsidP="00C42823"/>
    <w:p w14:paraId="7CD1833A" w14:textId="77777777" w:rsidR="005278F5" w:rsidRDefault="005278F5" w:rsidP="00C42823"/>
    <w:p w14:paraId="37066187" w14:textId="77777777" w:rsidR="005278F5" w:rsidRDefault="005278F5" w:rsidP="00C42823"/>
    <w:p w14:paraId="244B16B3" w14:textId="77777777" w:rsidR="005278F5" w:rsidRDefault="005278F5" w:rsidP="00C42823"/>
    <w:p w14:paraId="6E5AB040" w14:textId="3F078DD2" w:rsidR="005B1E66" w:rsidRDefault="005B1E66" w:rsidP="005B1E66">
      <w:pPr>
        <w:pStyle w:val="Heading1"/>
        <w:spacing w:after="240"/>
      </w:pPr>
      <w:bookmarkStart w:id="63" w:name="_Toc170229551"/>
      <w:r w:rsidRPr="00965ED8">
        <w:lastRenderedPageBreak/>
        <w:t>Appendix</w:t>
      </w:r>
      <w:r>
        <w:t xml:space="preserve"> </w:t>
      </w:r>
      <w:r w:rsidR="005278F5">
        <w:t>F</w:t>
      </w:r>
      <w:r>
        <w:t xml:space="preserve"> – Installing</w:t>
      </w:r>
      <w:r w:rsidR="000D676F">
        <w:t xml:space="preserve"> </w:t>
      </w:r>
      <w:r>
        <w:t>Face.py and graphics application as system services</w:t>
      </w:r>
      <w:bookmarkEnd w:id="63"/>
    </w:p>
    <w:p w14:paraId="3B941422" w14:textId="395BCFAC" w:rsidR="005B1E66" w:rsidRDefault="005B1E66" w:rsidP="005B1E66">
      <w:r>
        <w:t xml:space="preserve">Run the Graphics Application automatically from the boot process. This can be achieved with </w:t>
      </w:r>
      <w:proofErr w:type="gramStart"/>
      <w:r>
        <w:t xml:space="preserve">a  </w:t>
      </w:r>
      <w:proofErr w:type="spellStart"/>
      <w:r>
        <w:t>systemd</w:t>
      </w:r>
      <w:proofErr w:type="spellEnd"/>
      <w:proofErr w:type="gramEnd"/>
      <w:r>
        <w:t xml:space="preserve"> service.</w:t>
      </w:r>
    </w:p>
    <w:p w14:paraId="3AD52016" w14:textId="77777777" w:rsidR="005B1E66" w:rsidRDefault="005B1E66" w:rsidP="005B1E66">
      <w:pPr>
        <w:pStyle w:val="Heading5"/>
      </w:pPr>
      <w:r w:rsidRPr="00416CA7">
        <w:rPr>
          <w:bCs/>
          <w:color w:val="FF0000"/>
        </w:rPr>
        <w:t xml:space="preserve">Step </w:t>
      </w:r>
      <w:r>
        <w:rPr>
          <w:bCs/>
          <w:color w:val="FF0000"/>
        </w:rPr>
        <w:t>1</w:t>
      </w:r>
      <w:r w:rsidRPr="00416CA7">
        <w:rPr>
          <w:bCs/>
          <w:color w:val="FF0000"/>
        </w:rPr>
        <w:t>.</w:t>
      </w:r>
      <w:r>
        <w:rPr>
          <w:bCs/>
          <w:color w:val="FF0000"/>
        </w:rPr>
        <w:t>1</w:t>
      </w:r>
      <w:r w:rsidRPr="00416CA7">
        <w:rPr>
          <w:bCs/>
          <w:color w:val="FF0000"/>
        </w:rPr>
        <w:t>:</w:t>
      </w:r>
      <w:r w:rsidRPr="00416CA7">
        <w:rPr>
          <w:color w:val="FF0000"/>
        </w:rPr>
        <w:t xml:space="preserve"> </w:t>
      </w:r>
      <w:r>
        <w:t>Creating the Service</w:t>
      </w:r>
    </w:p>
    <w:p w14:paraId="1D3CCDA0" w14:textId="77777777" w:rsidR="005B1E66" w:rsidRPr="007954A8" w:rsidRDefault="005B1E66" w:rsidP="005B1E66">
      <w:pPr>
        <w:pStyle w:val="ListParagraph"/>
        <w:numPr>
          <w:ilvl w:val="0"/>
          <w:numId w:val="13"/>
        </w:numPr>
      </w:pPr>
      <w:proofErr w:type="spellStart"/>
      <w:r w:rsidRPr="0067547A">
        <w:rPr>
          <w:b/>
          <w:bCs/>
        </w:rPr>
        <w:t>Systemd</w:t>
      </w:r>
      <w:proofErr w:type="spellEnd"/>
      <w:r w:rsidRPr="0067547A">
        <w:t> is a </w:t>
      </w:r>
      <w:r w:rsidRPr="0067547A">
        <w:rPr>
          <w:b/>
          <w:bCs/>
        </w:rPr>
        <w:t>system</w:t>
      </w:r>
      <w:r w:rsidRPr="0067547A">
        <w:t> and </w:t>
      </w:r>
      <w:r w:rsidRPr="0067547A">
        <w:rPr>
          <w:b/>
          <w:bCs/>
        </w:rPr>
        <w:t>service</w:t>
      </w:r>
      <w:r w:rsidRPr="0067547A">
        <w:t> manager for Linux.</w:t>
      </w:r>
      <w:r w:rsidRPr="007954A8">
        <w:t xml:space="preserve"> To find the </w:t>
      </w:r>
      <w:r>
        <w:t xml:space="preserve">existing system </w:t>
      </w:r>
      <w:r w:rsidRPr="007954A8">
        <w:t>services</w:t>
      </w:r>
      <w:r>
        <w:t>,</w:t>
      </w:r>
      <w:r w:rsidRPr="007954A8">
        <w:t xml:space="preserve"> navigate to /</w:t>
      </w:r>
      <w:proofErr w:type="spellStart"/>
      <w:r w:rsidRPr="007954A8">
        <w:t>etc</w:t>
      </w:r>
      <w:proofErr w:type="spellEnd"/>
      <w:r w:rsidRPr="007954A8">
        <w:t>/</w:t>
      </w:r>
      <w:proofErr w:type="spellStart"/>
      <w:r w:rsidRPr="007954A8">
        <w:t>systemd</w:t>
      </w:r>
      <w:proofErr w:type="spellEnd"/>
      <w:r w:rsidRPr="007954A8">
        <w:t>/system/</w:t>
      </w:r>
      <w:r>
        <w:t>multi-</w:t>
      </w:r>
      <w:proofErr w:type="spellStart"/>
      <w:r>
        <w:t>user.target.wants</w:t>
      </w:r>
      <w:proofErr w:type="spellEnd"/>
    </w:p>
    <w:p w14:paraId="40A9409A" w14:textId="77777777" w:rsidR="005B1E66" w:rsidRDefault="005B1E66" w:rsidP="005B1E66">
      <w:pPr>
        <w:pStyle w:val="ListParagraph"/>
        <w:numPr>
          <w:ilvl w:val="0"/>
          <w:numId w:val="13"/>
        </w:numPr>
      </w:pPr>
      <w:r>
        <w:t xml:space="preserve">remove the existing service file for </w:t>
      </w:r>
      <w:proofErr w:type="spellStart"/>
      <w:r>
        <w:t>egt</w:t>
      </w:r>
      <w:proofErr w:type="spellEnd"/>
      <w:r>
        <w:t xml:space="preserve"> using the following command</w:t>
      </w:r>
    </w:p>
    <w:p w14:paraId="382026BE" w14:textId="77777777" w:rsidR="005B1E66" w:rsidRPr="00C61766" w:rsidRDefault="005B1E66" w:rsidP="005B1E66">
      <w:pPr>
        <w:pStyle w:val="ListParagraph"/>
        <w:numPr>
          <w:ilvl w:val="1"/>
          <w:numId w:val="13"/>
        </w:numPr>
      </w:pPr>
      <w:r w:rsidRPr="0045313B">
        <w:rPr>
          <w:rFonts w:ascii="Courier New" w:hAnsi="Courier New" w:cs="Courier New"/>
          <w:i/>
          <w:iCs/>
          <w:sz w:val="28"/>
          <w:szCs w:val="28"/>
        </w:rPr>
        <w:t xml:space="preserve">rm -rf </w:t>
      </w:r>
      <w:proofErr w:type="spellStart"/>
      <w:proofErr w:type="gramStart"/>
      <w:r w:rsidRPr="0045313B">
        <w:rPr>
          <w:rFonts w:ascii="Courier New" w:hAnsi="Courier New" w:cs="Courier New"/>
          <w:i/>
          <w:iCs/>
          <w:sz w:val="28"/>
          <w:szCs w:val="28"/>
        </w:rPr>
        <w:t>egtdemo.service</w:t>
      </w:r>
      <w:proofErr w:type="spellEnd"/>
      <w:proofErr w:type="gramEnd"/>
    </w:p>
    <w:p w14:paraId="447B15D9" w14:textId="1631764E" w:rsidR="005B1E66" w:rsidRDefault="005B1E66" w:rsidP="005B1E66">
      <w:pPr>
        <w:pStyle w:val="info"/>
      </w:pPr>
      <w:r>
        <w:rPr>
          <w:noProof/>
          <w:sz w:val="28"/>
          <w:szCs w:val="28"/>
        </w:rPr>
        <w:drawing>
          <wp:anchor distT="0" distB="0" distL="114300" distR="114300" simplePos="0" relativeHeight="251658263" behindDoc="0" locked="0" layoutInCell="1" allowOverlap="1" wp14:anchorId="2AE83CE2" wp14:editId="235EC3C7">
            <wp:simplePos x="0" y="0"/>
            <wp:positionH relativeFrom="column">
              <wp:posOffset>0</wp:posOffset>
            </wp:positionH>
            <wp:positionV relativeFrom="paragraph">
              <wp:posOffset>50728</wp:posOffset>
            </wp:positionV>
            <wp:extent cx="338138" cy="338138"/>
            <wp:effectExtent l="0" t="0" r="5080" b="5080"/>
            <wp:wrapNone/>
            <wp:docPr id="1000051747" name="Picture 3" descr="A blue circle with a black letter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072492" name="Picture 3" descr="A blue circle with a black letter in it&#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38138" cy="338138"/>
                    </a:xfrm>
                    <a:prstGeom prst="rect">
                      <a:avLst/>
                    </a:prstGeom>
                  </pic:spPr>
                </pic:pic>
              </a:graphicData>
            </a:graphic>
            <wp14:sizeRelH relativeFrom="page">
              <wp14:pctWidth>0</wp14:pctWidth>
            </wp14:sizeRelH>
            <wp14:sizeRelV relativeFrom="page">
              <wp14:pctHeight>0</wp14:pctHeight>
            </wp14:sizeRelV>
          </wp:anchor>
        </w:drawing>
      </w:r>
      <w:r>
        <w:t xml:space="preserve">The existing </w:t>
      </w:r>
      <w:proofErr w:type="spellStart"/>
      <w:proofErr w:type="gramStart"/>
      <w:r>
        <w:t>egtdemo.service</w:t>
      </w:r>
      <w:proofErr w:type="spellEnd"/>
      <w:proofErr w:type="gramEnd"/>
      <w:r>
        <w:t xml:space="preserve"> is by default present in the demo </w:t>
      </w:r>
      <w:proofErr w:type="spellStart"/>
      <w:r>
        <w:t>image.We</w:t>
      </w:r>
      <w:proofErr w:type="spellEnd"/>
      <w:r>
        <w:t xml:space="preserve"> are deleting and creating a new service.</w:t>
      </w:r>
    </w:p>
    <w:p w14:paraId="410202F8" w14:textId="77777777" w:rsidR="005B1E66" w:rsidRDefault="005B1E66" w:rsidP="005B1E66">
      <w:pPr>
        <w:pStyle w:val="ListParagraph"/>
        <w:numPr>
          <w:ilvl w:val="0"/>
          <w:numId w:val="13"/>
        </w:numPr>
      </w:pPr>
      <w:r>
        <w:t>now navigate to the /</w:t>
      </w:r>
      <w:proofErr w:type="spellStart"/>
      <w:r>
        <w:t>etc</w:t>
      </w:r>
      <w:proofErr w:type="spellEnd"/>
      <w:r>
        <w:t>/system/system/</w:t>
      </w:r>
    </w:p>
    <w:p w14:paraId="0538B578" w14:textId="77777777" w:rsidR="005B1E66" w:rsidRDefault="005B1E66" w:rsidP="005B1E66">
      <w:pPr>
        <w:pStyle w:val="ListParagraph"/>
        <w:numPr>
          <w:ilvl w:val="1"/>
          <w:numId w:val="13"/>
        </w:numPr>
      </w:pPr>
      <w:r>
        <w:t xml:space="preserve">create a new service using the following command </w:t>
      </w:r>
    </w:p>
    <w:p w14:paraId="6B967A1C" w14:textId="77777777" w:rsidR="005B1E66" w:rsidRPr="0045313B" w:rsidRDefault="005B1E66" w:rsidP="005B1E66">
      <w:pPr>
        <w:pStyle w:val="ListParagraph"/>
        <w:numPr>
          <w:ilvl w:val="1"/>
          <w:numId w:val="13"/>
        </w:numPr>
      </w:pPr>
      <w:r>
        <w:rPr>
          <w:rFonts w:ascii="Courier New" w:hAnsi="Courier New" w:cs="Courier New"/>
          <w:i/>
          <w:iCs/>
          <w:sz w:val="28"/>
          <w:szCs w:val="28"/>
        </w:rPr>
        <w:t xml:space="preserve">nano </w:t>
      </w:r>
      <w:proofErr w:type="spellStart"/>
      <w:proofErr w:type="gramStart"/>
      <w:r>
        <w:rPr>
          <w:rFonts w:ascii="Courier New" w:hAnsi="Courier New" w:cs="Courier New"/>
          <w:i/>
          <w:iCs/>
          <w:sz w:val="28"/>
          <w:szCs w:val="28"/>
        </w:rPr>
        <w:t>e</w:t>
      </w:r>
      <w:r w:rsidRPr="0045313B">
        <w:rPr>
          <w:rFonts w:ascii="Courier New" w:hAnsi="Courier New" w:cs="Courier New"/>
          <w:i/>
          <w:iCs/>
          <w:sz w:val="28"/>
          <w:szCs w:val="28"/>
        </w:rPr>
        <w:t>gtdemo.service</w:t>
      </w:r>
      <w:proofErr w:type="spellEnd"/>
      <w:proofErr w:type="gramEnd"/>
      <w:r>
        <w:t xml:space="preserve"> </w:t>
      </w:r>
    </w:p>
    <w:p w14:paraId="06D762E3" w14:textId="15326975" w:rsidR="005B1E66" w:rsidRDefault="005B1E66" w:rsidP="005B1E66">
      <w:pPr>
        <w:pStyle w:val="Heading5"/>
      </w:pPr>
      <w:r w:rsidRPr="00416CA7">
        <w:rPr>
          <w:bCs/>
          <w:color w:val="FF0000"/>
        </w:rPr>
        <w:t xml:space="preserve">Step </w:t>
      </w:r>
      <w:r>
        <w:rPr>
          <w:bCs/>
          <w:color w:val="FF0000"/>
        </w:rPr>
        <w:t>1</w:t>
      </w:r>
      <w:r w:rsidRPr="00416CA7">
        <w:rPr>
          <w:bCs/>
          <w:color w:val="FF0000"/>
        </w:rPr>
        <w:t>.</w:t>
      </w:r>
      <w:r>
        <w:rPr>
          <w:bCs/>
          <w:color w:val="FF0000"/>
        </w:rPr>
        <w:t>2</w:t>
      </w:r>
      <w:r w:rsidRPr="00416CA7">
        <w:rPr>
          <w:bCs/>
          <w:color w:val="FF0000"/>
        </w:rPr>
        <w:t>:</w:t>
      </w:r>
      <w:r w:rsidRPr="00416CA7">
        <w:rPr>
          <w:color w:val="FF0000"/>
        </w:rPr>
        <w:t xml:space="preserve"> </w:t>
      </w:r>
      <w:r>
        <w:t xml:space="preserve">Copy the following </w:t>
      </w:r>
      <w:r w:rsidRPr="00C90DA7">
        <w:t xml:space="preserve">script </w:t>
      </w:r>
      <w:r>
        <w:t xml:space="preserve">into the new file </w:t>
      </w:r>
      <w:proofErr w:type="spellStart"/>
      <w:proofErr w:type="gramStart"/>
      <w:r>
        <w:t>egtdemo.service</w:t>
      </w:r>
      <w:proofErr w:type="spellEnd"/>
      <w:proofErr w:type="gramEnd"/>
      <w:r w:rsidRPr="008E62D4">
        <w:t>:</w:t>
      </w:r>
      <w:r>
        <w:t xml:space="preserve"> </w:t>
      </w:r>
    </w:p>
    <w:p w14:paraId="0FF9425C" w14:textId="77777777" w:rsidR="005B1E66" w:rsidRPr="006B72C7" w:rsidRDefault="005B1E66" w:rsidP="005B1E66">
      <w:pPr>
        <w:pStyle w:val="info"/>
        <w:ind w:left="2160"/>
      </w:pPr>
      <w:r>
        <w:t>[Unit]</w:t>
      </w:r>
    </w:p>
    <w:p w14:paraId="6873771F" w14:textId="77777777" w:rsidR="005B1E66" w:rsidRPr="006B72C7" w:rsidRDefault="005B1E66" w:rsidP="005B1E66">
      <w:pPr>
        <w:pStyle w:val="info"/>
        <w:ind w:left="2160"/>
      </w:pPr>
      <w:r>
        <w:t>Description=EGT Application Launcher Service</w:t>
      </w:r>
    </w:p>
    <w:p w14:paraId="30ADC6D7" w14:textId="77777777" w:rsidR="005B1E66" w:rsidRPr="006B72C7" w:rsidRDefault="005B1E66" w:rsidP="005B1E66">
      <w:pPr>
        <w:pStyle w:val="info"/>
        <w:ind w:left="2160"/>
      </w:pPr>
      <w:r>
        <w:t>After=</w:t>
      </w:r>
      <w:proofErr w:type="spellStart"/>
      <w:r>
        <w:t>network.target</w:t>
      </w:r>
      <w:proofErr w:type="spellEnd"/>
    </w:p>
    <w:p w14:paraId="15B1F322" w14:textId="77777777" w:rsidR="005B1E66" w:rsidRPr="006B72C7" w:rsidRDefault="005B1E66" w:rsidP="005B1E66">
      <w:pPr>
        <w:pStyle w:val="info"/>
        <w:ind w:left="2160"/>
      </w:pPr>
      <w:proofErr w:type="spellStart"/>
      <w:r>
        <w:t>ConditionPathExists</w:t>
      </w:r>
      <w:proofErr w:type="spellEnd"/>
      <w:r>
        <w:t>=/dev/</w:t>
      </w:r>
      <w:proofErr w:type="spellStart"/>
      <w:r>
        <w:t>dri</w:t>
      </w:r>
      <w:proofErr w:type="spellEnd"/>
      <w:r>
        <w:t>/card0</w:t>
      </w:r>
    </w:p>
    <w:p w14:paraId="66C92EB3" w14:textId="77777777" w:rsidR="005B1E66" w:rsidRPr="0011679E" w:rsidRDefault="005B1E66" w:rsidP="005B1E66">
      <w:pPr>
        <w:pStyle w:val="info"/>
        <w:ind w:left="2160"/>
      </w:pPr>
      <w:r>
        <w:t xml:space="preserve"> </w:t>
      </w:r>
    </w:p>
    <w:p w14:paraId="4F117094" w14:textId="77777777" w:rsidR="005B1E66" w:rsidRPr="006B72C7" w:rsidRDefault="005B1E66" w:rsidP="005B1E66">
      <w:pPr>
        <w:pStyle w:val="info"/>
        <w:ind w:left="2160"/>
      </w:pPr>
      <w:r>
        <w:t>[Service]</w:t>
      </w:r>
    </w:p>
    <w:p w14:paraId="6B18B8A7" w14:textId="77777777" w:rsidR="005B1E66" w:rsidRPr="006B72C7" w:rsidRDefault="005B1E66" w:rsidP="005B1E66">
      <w:pPr>
        <w:pStyle w:val="info"/>
        <w:ind w:left="2160"/>
      </w:pPr>
      <w:r>
        <w:t>Type=simple</w:t>
      </w:r>
    </w:p>
    <w:p w14:paraId="2E70C52C" w14:textId="77777777" w:rsidR="005B1E66" w:rsidRPr="006B72C7" w:rsidRDefault="005B1E66" w:rsidP="005B1E66">
      <w:pPr>
        <w:pStyle w:val="info"/>
        <w:ind w:left="2160"/>
      </w:pPr>
      <w:proofErr w:type="spellStart"/>
      <w:r>
        <w:t>ExecStart</w:t>
      </w:r>
      <w:proofErr w:type="spellEnd"/>
      <w:r>
        <w:t>=</w:t>
      </w:r>
      <w:proofErr w:type="spellStart"/>
      <w:r>
        <w:t>sh</w:t>
      </w:r>
      <w:proofErr w:type="spellEnd"/>
      <w:r>
        <w:t xml:space="preserve"> -c '/root/lnx3_masters'</w:t>
      </w:r>
    </w:p>
    <w:p w14:paraId="3748EF0B" w14:textId="77777777" w:rsidR="005B1E66" w:rsidRPr="006B72C7" w:rsidRDefault="005B1E66" w:rsidP="005B1E66">
      <w:pPr>
        <w:pStyle w:val="info"/>
        <w:ind w:left="2160"/>
      </w:pPr>
      <w:proofErr w:type="spellStart"/>
      <w:r>
        <w:t>RemainAfterExit</w:t>
      </w:r>
      <w:proofErr w:type="spellEnd"/>
      <w:r>
        <w:t>=yes</w:t>
      </w:r>
    </w:p>
    <w:p w14:paraId="04074C78" w14:textId="77777777" w:rsidR="005B1E66" w:rsidRPr="006B72C7" w:rsidRDefault="005B1E66" w:rsidP="005B1E66">
      <w:pPr>
        <w:pStyle w:val="info"/>
        <w:ind w:left="2160"/>
      </w:pPr>
      <w:r>
        <w:t>Restart=on-failure</w:t>
      </w:r>
    </w:p>
    <w:p w14:paraId="270D5869" w14:textId="77777777" w:rsidR="005B1E66" w:rsidRPr="0011679E" w:rsidRDefault="005B1E66" w:rsidP="005B1E66">
      <w:pPr>
        <w:pStyle w:val="info"/>
        <w:ind w:left="2160"/>
      </w:pPr>
      <w:r>
        <w:t xml:space="preserve"> </w:t>
      </w:r>
    </w:p>
    <w:p w14:paraId="46056C31" w14:textId="77777777" w:rsidR="005B1E66" w:rsidRPr="006B72C7" w:rsidRDefault="005B1E66" w:rsidP="005B1E66">
      <w:pPr>
        <w:pStyle w:val="info"/>
        <w:ind w:left="2160"/>
      </w:pPr>
      <w:r>
        <w:t>[Install]</w:t>
      </w:r>
    </w:p>
    <w:p w14:paraId="5914688B" w14:textId="77777777" w:rsidR="005B1E66" w:rsidRDefault="005B1E66" w:rsidP="005B1E66">
      <w:pPr>
        <w:pStyle w:val="info"/>
        <w:ind w:left="2160"/>
      </w:pPr>
      <w:proofErr w:type="spellStart"/>
      <w:r>
        <w:t>WantedBy</w:t>
      </w:r>
      <w:proofErr w:type="spellEnd"/>
      <w:r>
        <w:t>=multi-</w:t>
      </w:r>
      <w:proofErr w:type="spellStart"/>
      <w:proofErr w:type="gramStart"/>
      <w:r>
        <w:t>user.target</w:t>
      </w:r>
      <w:proofErr w:type="spellEnd"/>
      <w:proofErr w:type="gramEnd"/>
    </w:p>
    <w:p w14:paraId="7EFB870A" w14:textId="77777777" w:rsidR="005B1E66" w:rsidRDefault="005B1E66" w:rsidP="005B1E66">
      <w:pPr>
        <w:widowControl w:val="0"/>
        <w:autoSpaceDE w:val="0"/>
        <w:autoSpaceDN w:val="0"/>
        <w:adjustRightInd w:val="0"/>
        <w:spacing w:after="120" w:line="240" w:lineRule="auto"/>
        <w:ind w:left="720" w:firstLine="720"/>
        <w:rPr>
          <w:rFonts w:ascii="Courier New" w:hAnsi="Courier New" w:cs="Courier New"/>
          <w:i/>
          <w:iCs/>
          <w:sz w:val="28"/>
          <w:szCs w:val="28"/>
        </w:rPr>
      </w:pPr>
    </w:p>
    <w:p w14:paraId="12789614" w14:textId="77777777" w:rsidR="005B1E66" w:rsidRPr="005F594E" w:rsidRDefault="005B1E66" w:rsidP="005B1E66">
      <w:pPr>
        <w:pStyle w:val="info"/>
      </w:pPr>
      <w:r>
        <w:rPr>
          <w:noProof/>
          <w:sz w:val="28"/>
          <w:szCs w:val="28"/>
        </w:rPr>
        <w:drawing>
          <wp:anchor distT="0" distB="0" distL="114300" distR="114300" simplePos="0" relativeHeight="251658261" behindDoc="0" locked="0" layoutInCell="1" allowOverlap="1" wp14:anchorId="4DBDE25C" wp14:editId="05896AEF">
            <wp:simplePos x="0" y="0"/>
            <wp:positionH relativeFrom="column">
              <wp:posOffset>-4445</wp:posOffset>
            </wp:positionH>
            <wp:positionV relativeFrom="paragraph">
              <wp:posOffset>-27449</wp:posOffset>
            </wp:positionV>
            <wp:extent cx="338138" cy="338138"/>
            <wp:effectExtent l="0" t="0" r="5080" b="5080"/>
            <wp:wrapNone/>
            <wp:docPr id="1130500681" name="Picture 3" descr="A blue circle with a black letter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072492" name="Picture 3" descr="A blue circle with a black letter in it&#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38138" cy="338138"/>
                    </a:xfrm>
                    <a:prstGeom prst="rect">
                      <a:avLst/>
                    </a:prstGeom>
                  </pic:spPr>
                </pic:pic>
              </a:graphicData>
            </a:graphic>
            <wp14:sizeRelH relativeFrom="page">
              <wp14:pctWidth>0</wp14:pctWidth>
            </wp14:sizeRelH>
            <wp14:sizeRelV relativeFrom="page">
              <wp14:pctHeight>0</wp14:pctHeight>
            </wp14:sizeRelV>
          </wp:anchor>
        </w:drawing>
      </w:r>
      <w:r>
        <w:t>After the changes, the script should look something like this:</w:t>
      </w:r>
    </w:p>
    <w:p w14:paraId="37223217" w14:textId="77777777" w:rsidR="005B1E66" w:rsidRDefault="005B1E66" w:rsidP="005B1E66">
      <w:pPr>
        <w:widowControl w:val="0"/>
        <w:autoSpaceDE w:val="0"/>
        <w:autoSpaceDN w:val="0"/>
        <w:adjustRightInd w:val="0"/>
        <w:spacing w:after="120" w:line="240" w:lineRule="auto"/>
        <w:ind w:left="720" w:firstLine="720"/>
        <w:rPr>
          <w:rFonts w:ascii="Courier New" w:hAnsi="Courier New" w:cs="Courier New"/>
          <w:i/>
          <w:iCs/>
          <w:sz w:val="28"/>
          <w:szCs w:val="28"/>
        </w:rPr>
      </w:pPr>
    </w:p>
    <w:p w14:paraId="35E8785E" w14:textId="77777777" w:rsidR="005B1E66" w:rsidRDefault="005B1E66" w:rsidP="005B1E66">
      <w:pPr>
        <w:widowControl w:val="0"/>
        <w:autoSpaceDE w:val="0"/>
        <w:autoSpaceDN w:val="0"/>
        <w:adjustRightInd w:val="0"/>
        <w:spacing w:after="120" w:line="240" w:lineRule="auto"/>
        <w:ind w:left="720" w:firstLine="720"/>
        <w:rPr>
          <w:rFonts w:ascii="Courier New" w:hAnsi="Courier New" w:cs="Courier New"/>
          <w:i/>
          <w:iCs/>
          <w:sz w:val="28"/>
          <w:szCs w:val="28"/>
        </w:rPr>
      </w:pPr>
      <w:r>
        <w:rPr>
          <w:rFonts w:ascii="Courier New" w:hAnsi="Courier New" w:cs="Courier New"/>
          <w:i/>
          <w:iCs/>
          <w:noProof/>
          <w:sz w:val="28"/>
          <w:szCs w:val="28"/>
        </w:rPr>
        <w:lastRenderedPageBreak/>
        <w:drawing>
          <wp:inline distT="0" distB="0" distL="0" distR="0" wp14:anchorId="3F8D6905" wp14:editId="03D80ACD">
            <wp:extent cx="5095875" cy="3207405"/>
            <wp:effectExtent l="0" t="0" r="0" b="0"/>
            <wp:docPr id="10486387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638743" name="Picture 1" descr="A screenshot of a computer&#10;&#10;Description automatically generated"/>
                    <pic:cNvPicPr/>
                  </pic:nvPicPr>
                  <pic:blipFill rotWithShape="1">
                    <a:blip r:embed="rId82">
                      <a:extLst>
                        <a:ext uri="{28A0092B-C50C-407E-A947-70E740481C1C}">
                          <a14:useLocalDpi xmlns:a14="http://schemas.microsoft.com/office/drawing/2010/main" val="0"/>
                        </a:ext>
                      </a:extLst>
                    </a:blip>
                    <a:srcRect l="2012" t="7463" r="74053" b="48832"/>
                    <a:stretch/>
                  </pic:blipFill>
                  <pic:spPr bwMode="auto">
                    <a:xfrm>
                      <a:off x="0" y="0"/>
                      <a:ext cx="5115308" cy="3219636"/>
                    </a:xfrm>
                    <a:prstGeom prst="rect">
                      <a:avLst/>
                    </a:prstGeom>
                    <a:ln>
                      <a:noFill/>
                    </a:ln>
                    <a:extLst>
                      <a:ext uri="{53640926-AAD7-44D8-BBD7-CCE9431645EC}">
                        <a14:shadowObscured xmlns:a14="http://schemas.microsoft.com/office/drawing/2010/main"/>
                      </a:ext>
                    </a:extLst>
                  </pic:spPr>
                </pic:pic>
              </a:graphicData>
            </a:graphic>
          </wp:inline>
        </w:drawing>
      </w:r>
    </w:p>
    <w:p w14:paraId="325E8A16" w14:textId="77777777" w:rsidR="005B1E66" w:rsidRDefault="005B1E66" w:rsidP="005B1E66">
      <w:pPr>
        <w:pStyle w:val="Heading5"/>
      </w:pPr>
      <w:r w:rsidRPr="00416CA7">
        <w:rPr>
          <w:bCs/>
          <w:color w:val="FF0000"/>
        </w:rPr>
        <w:t xml:space="preserve">Step </w:t>
      </w:r>
      <w:r>
        <w:rPr>
          <w:bCs/>
          <w:color w:val="FF0000"/>
        </w:rPr>
        <w:t>1</w:t>
      </w:r>
      <w:r w:rsidRPr="00416CA7">
        <w:rPr>
          <w:bCs/>
          <w:color w:val="FF0000"/>
        </w:rPr>
        <w:t>.</w:t>
      </w:r>
      <w:r>
        <w:rPr>
          <w:bCs/>
          <w:color w:val="FF0000"/>
        </w:rPr>
        <w:t>3</w:t>
      </w:r>
      <w:r w:rsidRPr="00416CA7">
        <w:rPr>
          <w:bCs/>
          <w:color w:val="FF0000"/>
        </w:rPr>
        <w:t>:</w:t>
      </w:r>
      <w:r w:rsidRPr="00416CA7">
        <w:rPr>
          <w:color w:val="FF0000"/>
        </w:rPr>
        <w:t xml:space="preserve"> </w:t>
      </w:r>
      <w:r>
        <w:t>Save the changes</w:t>
      </w:r>
    </w:p>
    <w:p w14:paraId="6FE442F5" w14:textId="77777777" w:rsidR="005B1E66" w:rsidRDefault="005B1E66" w:rsidP="005B1E66">
      <w:pPr>
        <w:pStyle w:val="ListParagraph"/>
        <w:numPr>
          <w:ilvl w:val="0"/>
          <w:numId w:val="13"/>
        </w:numPr>
      </w:pPr>
      <w:r>
        <w:t>You can save the changes by entering the following commands</w:t>
      </w:r>
    </w:p>
    <w:p w14:paraId="22E9B076" w14:textId="77777777" w:rsidR="005B1E66" w:rsidRDefault="005B1E66" w:rsidP="005B1E66">
      <w:pPr>
        <w:pStyle w:val="ListParagraph"/>
        <w:widowControl w:val="0"/>
        <w:numPr>
          <w:ilvl w:val="4"/>
          <w:numId w:val="14"/>
        </w:numPr>
        <w:autoSpaceDE w:val="0"/>
        <w:autoSpaceDN w:val="0"/>
        <w:adjustRightInd w:val="0"/>
        <w:spacing w:after="120" w:line="240" w:lineRule="auto"/>
        <w:rPr>
          <w:rFonts w:ascii="Courier New" w:hAnsi="Courier New" w:cs="Courier New"/>
          <w:i/>
          <w:iCs/>
          <w:sz w:val="28"/>
          <w:szCs w:val="28"/>
        </w:rPr>
      </w:pPr>
      <w:r>
        <w:rPr>
          <w:rFonts w:ascii="Courier New" w:hAnsi="Courier New" w:cs="Courier New"/>
          <w:i/>
          <w:iCs/>
          <w:sz w:val="28"/>
          <w:szCs w:val="28"/>
        </w:rPr>
        <w:t>Ctrl + x</w:t>
      </w:r>
    </w:p>
    <w:p w14:paraId="7A23514A" w14:textId="77777777" w:rsidR="005B1E66" w:rsidRDefault="005B1E66" w:rsidP="005B1E66">
      <w:pPr>
        <w:pStyle w:val="ListParagraph"/>
        <w:widowControl w:val="0"/>
        <w:numPr>
          <w:ilvl w:val="4"/>
          <w:numId w:val="14"/>
        </w:numPr>
        <w:autoSpaceDE w:val="0"/>
        <w:autoSpaceDN w:val="0"/>
        <w:adjustRightInd w:val="0"/>
        <w:spacing w:after="120" w:line="240" w:lineRule="auto"/>
        <w:rPr>
          <w:rFonts w:ascii="Courier New" w:hAnsi="Courier New" w:cs="Courier New"/>
          <w:i/>
          <w:iCs/>
          <w:sz w:val="28"/>
          <w:szCs w:val="28"/>
        </w:rPr>
      </w:pPr>
      <w:r>
        <w:rPr>
          <w:rFonts w:ascii="Courier New" w:hAnsi="Courier New" w:cs="Courier New"/>
          <w:i/>
          <w:iCs/>
          <w:sz w:val="28"/>
          <w:szCs w:val="28"/>
        </w:rPr>
        <w:t xml:space="preserve">Y </w:t>
      </w:r>
      <w:r w:rsidRPr="00F40866">
        <w:rPr>
          <w:i/>
          <w:iCs/>
          <w:sz w:val="24"/>
        </w:rPr>
        <w:t>(enter Y for saving the cha</w:t>
      </w:r>
      <w:r>
        <w:rPr>
          <w:i/>
          <w:iCs/>
          <w:sz w:val="24"/>
        </w:rPr>
        <w:t>n</w:t>
      </w:r>
      <w:r w:rsidRPr="00F40866">
        <w:rPr>
          <w:i/>
          <w:iCs/>
          <w:sz w:val="24"/>
        </w:rPr>
        <w:t>ges)</w:t>
      </w:r>
    </w:p>
    <w:p w14:paraId="37F28D74" w14:textId="77777777" w:rsidR="005B1E66" w:rsidRPr="00210459" w:rsidRDefault="005B1E66" w:rsidP="005B1E66">
      <w:pPr>
        <w:pStyle w:val="ListParagraph"/>
        <w:widowControl w:val="0"/>
        <w:numPr>
          <w:ilvl w:val="4"/>
          <w:numId w:val="14"/>
        </w:numPr>
        <w:autoSpaceDE w:val="0"/>
        <w:autoSpaceDN w:val="0"/>
        <w:adjustRightInd w:val="0"/>
        <w:spacing w:after="120" w:line="240" w:lineRule="auto"/>
        <w:rPr>
          <w:rFonts w:ascii="Courier New" w:hAnsi="Courier New" w:cs="Courier New"/>
          <w:i/>
          <w:iCs/>
          <w:sz w:val="28"/>
          <w:szCs w:val="28"/>
        </w:rPr>
      </w:pPr>
      <w:r>
        <w:rPr>
          <w:rFonts w:ascii="Courier New" w:hAnsi="Courier New" w:cs="Courier New"/>
          <w:i/>
          <w:iCs/>
          <w:sz w:val="28"/>
          <w:szCs w:val="28"/>
        </w:rPr>
        <w:t xml:space="preserve">Press </w:t>
      </w:r>
      <w:proofErr w:type="gramStart"/>
      <w:r>
        <w:rPr>
          <w:rFonts w:ascii="Courier New" w:hAnsi="Courier New" w:cs="Courier New"/>
          <w:i/>
          <w:iCs/>
          <w:sz w:val="28"/>
          <w:szCs w:val="28"/>
        </w:rPr>
        <w:t>Enter</w:t>
      </w:r>
      <w:r w:rsidRPr="00F40866">
        <w:rPr>
          <w:i/>
          <w:iCs/>
          <w:sz w:val="24"/>
        </w:rPr>
        <w:t>(</w:t>
      </w:r>
      <w:r>
        <w:rPr>
          <w:i/>
          <w:iCs/>
          <w:sz w:val="24"/>
        </w:rPr>
        <w:t xml:space="preserve"> to</w:t>
      </w:r>
      <w:proofErr w:type="gramEnd"/>
      <w:r>
        <w:rPr>
          <w:i/>
          <w:iCs/>
          <w:sz w:val="24"/>
        </w:rPr>
        <w:t xml:space="preserve"> keep the file name</w:t>
      </w:r>
      <w:r w:rsidRPr="00F40866">
        <w:rPr>
          <w:i/>
          <w:iCs/>
          <w:sz w:val="24"/>
        </w:rPr>
        <w:t>)</w:t>
      </w:r>
    </w:p>
    <w:p w14:paraId="6F29617F" w14:textId="2453362B" w:rsidR="005B1E66" w:rsidRDefault="005B1E66" w:rsidP="005B1E66">
      <w:pPr>
        <w:pStyle w:val="Heading5"/>
      </w:pPr>
      <w:r w:rsidRPr="00416CA7">
        <w:rPr>
          <w:bCs/>
          <w:color w:val="FF0000"/>
        </w:rPr>
        <w:t xml:space="preserve">Step </w:t>
      </w:r>
      <w:r>
        <w:rPr>
          <w:bCs/>
          <w:color w:val="FF0000"/>
        </w:rPr>
        <w:t>1</w:t>
      </w:r>
      <w:r w:rsidRPr="00416CA7">
        <w:rPr>
          <w:bCs/>
          <w:color w:val="FF0000"/>
        </w:rPr>
        <w:t>.</w:t>
      </w:r>
      <w:r>
        <w:rPr>
          <w:bCs/>
          <w:color w:val="FF0000"/>
        </w:rPr>
        <w:t>4</w:t>
      </w:r>
      <w:r w:rsidRPr="00416CA7">
        <w:rPr>
          <w:bCs/>
          <w:color w:val="FF0000"/>
        </w:rPr>
        <w:t>:</w:t>
      </w:r>
      <w:r w:rsidRPr="00416CA7">
        <w:rPr>
          <w:color w:val="FF0000"/>
        </w:rPr>
        <w:t xml:space="preserve"> </w:t>
      </w:r>
      <w:r>
        <w:t>W</w:t>
      </w:r>
      <w:r w:rsidRPr="00484FD7">
        <w:t xml:space="preserve">e </w:t>
      </w:r>
      <w:r>
        <w:t xml:space="preserve">have now </w:t>
      </w:r>
      <w:r w:rsidRPr="00484FD7">
        <w:t>crea</w:t>
      </w:r>
      <w:r>
        <w:t>t</w:t>
      </w:r>
      <w:r w:rsidRPr="00484FD7">
        <w:t xml:space="preserve">ed </w:t>
      </w:r>
      <w:r>
        <w:t xml:space="preserve">a system </w:t>
      </w:r>
      <w:r w:rsidRPr="00484FD7">
        <w:t>service. Run the following command to reload the daemon</w:t>
      </w:r>
      <w:r>
        <w:t>.</w:t>
      </w:r>
    </w:p>
    <w:p w14:paraId="218E347B" w14:textId="77777777" w:rsidR="005B1E66" w:rsidRPr="00863278" w:rsidRDefault="005B1E66" w:rsidP="005B1E66">
      <w:pPr>
        <w:pStyle w:val="ListParagraph"/>
        <w:numPr>
          <w:ilvl w:val="4"/>
          <w:numId w:val="14"/>
        </w:numPr>
        <w:rPr>
          <w:rFonts w:ascii="Courier New" w:hAnsi="Courier New" w:cs="Courier New"/>
          <w:i/>
          <w:iCs/>
          <w:sz w:val="28"/>
          <w:szCs w:val="28"/>
        </w:rPr>
      </w:pPr>
      <w:proofErr w:type="spellStart"/>
      <w:r w:rsidRPr="00863278">
        <w:rPr>
          <w:rFonts w:ascii="Courier New" w:hAnsi="Courier New" w:cs="Courier New"/>
          <w:i/>
          <w:iCs/>
          <w:sz w:val="28"/>
          <w:szCs w:val="28"/>
        </w:rPr>
        <w:t>systemctl</w:t>
      </w:r>
      <w:proofErr w:type="spellEnd"/>
      <w:r w:rsidRPr="00863278">
        <w:rPr>
          <w:rFonts w:ascii="Courier New" w:hAnsi="Courier New" w:cs="Courier New"/>
          <w:i/>
          <w:iCs/>
          <w:sz w:val="28"/>
          <w:szCs w:val="28"/>
        </w:rPr>
        <w:t xml:space="preserve"> daemon-reload</w:t>
      </w:r>
    </w:p>
    <w:p w14:paraId="67802986" w14:textId="77777777" w:rsidR="005B1E66" w:rsidRDefault="005B1E66" w:rsidP="005B1E66">
      <w:pPr>
        <w:pStyle w:val="Heading5"/>
      </w:pPr>
      <w:r w:rsidRPr="00416CA7">
        <w:rPr>
          <w:bCs/>
          <w:color w:val="FF0000"/>
        </w:rPr>
        <w:t xml:space="preserve">Step </w:t>
      </w:r>
      <w:r>
        <w:rPr>
          <w:bCs/>
          <w:color w:val="FF0000"/>
        </w:rPr>
        <w:t>1</w:t>
      </w:r>
      <w:r w:rsidRPr="00416CA7">
        <w:rPr>
          <w:bCs/>
          <w:color w:val="FF0000"/>
        </w:rPr>
        <w:t>.</w:t>
      </w:r>
      <w:r>
        <w:rPr>
          <w:bCs/>
          <w:color w:val="FF0000"/>
        </w:rPr>
        <w:t>5</w:t>
      </w:r>
      <w:r w:rsidRPr="00416CA7">
        <w:rPr>
          <w:bCs/>
          <w:color w:val="FF0000"/>
        </w:rPr>
        <w:t>:</w:t>
      </w:r>
      <w:r w:rsidRPr="00416CA7">
        <w:rPr>
          <w:color w:val="FF0000"/>
        </w:rPr>
        <w:t xml:space="preserve"> </w:t>
      </w:r>
      <w:r w:rsidRPr="00F96963">
        <w:t>To enable the service</w:t>
      </w:r>
      <w:r>
        <w:t>,</w:t>
      </w:r>
      <w:r w:rsidRPr="00F96963">
        <w:t xml:space="preserve"> run the following command</w:t>
      </w:r>
    </w:p>
    <w:p w14:paraId="3AC5E786" w14:textId="77777777" w:rsidR="005B1E66" w:rsidRPr="006F36C5" w:rsidRDefault="005B1E66" w:rsidP="005B1E66">
      <w:pPr>
        <w:pStyle w:val="ListParagraph"/>
        <w:numPr>
          <w:ilvl w:val="4"/>
          <w:numId w:val="14"/>
        </w:numPr>
        <w:rPr>
          <w:rFonts w:ascii="Courier New" w:hAnsi="Courier New" w:cs="Courier New"/>
          <w:i/>
          <w:iCs/>
          <w:sz w:val="28"/>
          <w:szCs w:val="28"/>
        </w:rPr>
      </w:pPr>
      <w:proofErr w:type="spellStart"/>
      <w:r w:rsidRPr="006F36C5">
        <w:rPr>
          <w:rFonts w:ascii="Courier New" w:hAnsi="Courier New" w:cs="Courier New"/>
          <w:i/>
          <w:iCs/>
          <w:sz w:val="28"/>
          <w:szCs w:val="28"/>
        </w:rPr>
        <w:t>systemctl</w:t>
      </w:r>
      <w:proofErr w:type="spellEnd"/>
      <w:r w:rsidRPr="006F36C5">
        <w:rPr>
          <w:rFonts w:ascii="Courier New" w:hAnsi="Courier New" w:cs="Courier New"/>
          <w:i/>
          <w:iCs/>
          <w:sz w:val="28"/>
          <w:szCs w:val="28"/>
        </w:rPr>
        <w:t xml:space="preserve"> enable </w:t>
      </w:r>
      <w:proofErr w:type="spellStart"/>
      <w:proofErr w:type="gramStart"/>
      <w:r>
        <w:rPr>
          <w:rFonts w:ascii="Courier New" w:hAnsi="Courier New" w:cs="Courier New"/>
          <w:i/>
          <w:iCs/>
          <w:sz w:val="28"/>
          <w:szCs w:val="28"/>
        </w:rPr>
        <w:t>egtdemo.service</w:t>
      </w:r>
      <w:proofErr w:type="spellEnd"/>
      <w:proofErr w:type="gramEnd"/>
    </w:p>
    <w:p w14:paraId="554FE475" w14:textId="77777777" w:rsidR="005B1E66" w:rsidRDefault="005B1E66" w:rsidP="005B1E66">
      <w:pPr>
        <w:pStyle w:val="Heading5"/>
      </w:pPr>
      <w:r w:rsidRPr="00416CA7">
        <w:rPr>
          <w:bCs/>
          <w:color w:val="FF0000"/>
        </w:rPr>
        <w:t xml:space="preserve">Step </w:t>
      </w:r>
      <w:r>
        <w:rPr>
          <w:bCs/>
          <w:color w:val="FF0000"/>
        </w:rPr>
        <w:t>1</w:t>
      </w:r>
      <w:r w:rsidRPr="00416CA7">
        <w:rPr>
          <w:bCs/>
          <w:color w:val="FF0000"/>
        </w:rPr>
        <w:t>.</w:t>
      </w:r>
      <w:r>
        <w:rPr>
          <w:bCs/>
          <w:color w:val="FF0000"/>
        </w:rPr>
        <w:t>6</w:t>
      </w:r>
      <w:r w:rsidRPr="00416CA7">
        <w:rPr>
          <w:bCs/>
          <w:color w:val="FF0000"/>
        </w:rPr>
        <w:t>:</w:t>
      </w:r>
      <w:r w:rsidRPr="00416CA7">
        <w:rPr>
          <w:color w:val="FF0000"/>
        </w:rPr>
        <w:t xml:space="preserve"> </w:t>
      </w:r>
      <w:r w:rsidRPr="00F96963">
        <w:t xml:space="preserve">To </w:t>
      </w:r>
      <w:r>
        <w:t>start</w:t>
      </w:r>
      <w:r w:rsidRPr="00F96963">
        <w:t xml:space="preserve"> the service run the following command</w:t>
      </w:r>
    </w:p>
    <w:p w14:paraId="74FC421B" w14:textId="77777777" w:rsidR="005B1E66" w:rsidRDefault="005B1E66" w:rsidP="005B1E66">
      <w:pPr>
        <w:pStyle w:val="ListParagraph"/>
        <w:numPr>
          <w:ilvl w:val="4"/>
          <w:numId w:val="14"/>
        </w:numPr>
        <w:rPr>
          <w:rFonts w:ascii="Courier New" w:hAnsi="Courier New" w:cs="Courier New"/>
          <w:i/>
          <w:iCs/>
          <w:sz w:val="28"/>
          <w:szCs w:val="28"/>
        </w:rPr>
      </w:pPr>
      <w:proofErr w:type="spellStart"/>
      <w:r w:rsidRPr="006F36C5">
        <w:rPr>
          <w:rFonts w:ascii="Courier New" w:hAnsi="Courier New" w:cs="Courier New"/>
          <w:i/>
          <w:iCs/>
          <w:sz w:val="28"/>
          <w:szCs w:val="28"/>
        </w:rPr>
        <w:t>systemctl</w:t>
      </w:r>
      <w:proofErr w:type="spellEnd"/>
      <w:r w:rsidRPr="006F36C5">
        <w:rPr>
          <w:rFonts w:ascii="Courier New" w:hAnsi="Courier New" w:cs="Courier New"/>
          <w:i/>
          <w:iCs/>
          <w:sz w:val="28"/>
          <w:szCs w:val="28"/>
        </w:rPr>
        <w:t xml:space="preserve"> </w:t>
      </w:r>
      <w:r>
        <w:rPr>
          <w:rFonts w:ascii="Courier New" w:hAnsi="Courier New" w:cs="Courier New"/>
          <w:i/>
          <w:iCs/>
          <w:sz w:val="28"/>
          <w:szCs w:val="28"/>
        </w:rPr>
        <w:t>start</w:t>
      </w:r>
      <w:r w:rsidRPr="006F36C5">
        <w:rPr>
          <w:rFonts w:ascii="Courier New" w:hAnsi="Courier New" w:cs="Courier New"/>
          <w:i/>
          <w:iCs/>
          <w:sz w:val="28"/>
          <w:szCs w:val="28"/>
        </w:rPr>
        <w:t xml:space="preserve"> </w:t>
      </w:r>
      <w:proofErr w:type="spellStart"/>
      <w:proofErr w:type="gramStart"/>
      <w:r>
        <w:rPr>
          <w:rFonts w:ascii="Courier New" w:hAnsi="Courier New" w:cs="Courier New"/>
          <w:i/>
          <w:iCs/>
          <w:sz w:val="28"/>
          <w:szCs w:val="28"/>
        </w:rPr>
        <w:t>egtdemo.service</w:t>
      </w:r>
      <w:proofErr w:type="spellEnd"/>
      <w:proofErr w:type="gramEnd"/>
    </w:p>
    <w:p w14:paraId="0C80EB57" w14:textId="77777777" w:rsidR="005B1E66" w:rsidRDefault="005B1E66" w:rsidP="005B1E66">
      <w:pPr>
        <w:pStyle w:val="info"/>
      </w:pPr>
      <w:r>
        <w:rPr>
          <w:noProof/>
          <w:sz w:val="28"/>
          <w:szCs w:val="28"/>
        </w:rPr>
        <w:drawing>
          <wp:anchor distT="0" distB="0" distL="114300" distR="114300" simplePos="0" relativeHeight="251658258" behindDoc="0" locked="0" layoutInCell="1" allowOverlap="1" wp14:anchorId="192D8FA0" wp14:editId="122301E3">
            <wp:simplePos x="0" y="0"/>
            <wp:positionH relativeFrom="column">
              <wp:posOffset>209550</wp:posOffset>
            </wp:positionH>
            <wp:positionV relativeFrom="paragraph">
              <wp:posOffset>43815</wp:posOffset>
            </wp:positionV>
            <wp:extent cx="338138" cy="338138"/>
            <wp:effectExtent l="0" t="0" r="5080" b="5080"/>
            <wp:wrapNone/>
            <wp:docPr id="1251911330" name="Picture 3" descr="A blue circle with a black letter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072492" name="Picture 3" descr="A blue circle with a black letter in it&#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38138" cy="338138"/>
                    </a:xfrm>
                    <a:prstGeom prst="rect">
                      <a:avLst/>
                    </a:prstGeom>
                  </pic:spPr>
                </pic:pic>
              </a:graphicData>
            </a:graphic>
            <wp14:sizeRelH relativeFrom="page">
              <wp14:pctWidth>0</wp14:pctWidth>
            </wp14:sizeRelH>
            <wp14:sizeRelV relativeFrom="page">
              <wp14:pctHeight>0</wp14:pctHeight>
            </wp14:sizeRelV>
          </wp:anchor>
        </w:drawing>
      </w:r>
      <w:r>
        <w:t>After running the above command, you should be able to see the Graphics Demo running on LCD.</w:t>
      </w:r>
    </w:p>
    <w:p w14:paraId="48D120E0" w14:textId="77777777" w:rsidR="005B1E66" w:rsidRDefault="005B1E66" w:rsidP="005B1E66">
      <w:pPr>
        <w:pStyle w:val="Heading5"/>
      </w:pPr>
      <w:r w:rsidRPr="00416CA7">
        <w:rPr>
          <w:bCs/>
          <w:color w:val="FF0000"/>
        </w:rPr>
        <w:t xml:space="preserve">Step </w:t>
      </w:r>
      <w:r>
        <w:rPr>
          <w:bCs/>
          <w:color w:val="FF0000"/>
        </w:rPr>
        <w:t>1</w:t>
      </w:r>
      <w:r w:rsidRPr="00416CA7">
        <w:rPr>
          <w:bCs/>
          <w:color w:val="FF0000"/>
        </w:rPr>
        <w:t>.</w:t>
      </w:r>
      <w:r>
        <w:rPr>
          <w:bCs/>
          <w:color w:val="FF0000"/>
        </w:rPr>
        <w:t>7</w:t>
      </w:r>
      <w:r w:rsidRPr="00416CA7">
        <w:rPr>
          <w:bCs/>
          <w:color w:val="FF0000"/>
        </w:rPr>
        <w:t>:</w:t>
      </w:r>
      <w:r w:rsidRPr="00416CA7">
        <w:rPr>
          <w:color w:val="FF0000"/>
        </w:rPr>
        <w:t xml:space="preserve"> </w:t>
      </w:r>
      <w:r w:rsidRPr="00F96963">
        <w:t xml:space="preserve">To </w:t>
      </w:r>
      <w:r>
        <w:t>stop</w:t>
      </w:r>
      <w:r w:rsidRPr="00F96963">
        <w:t xml:space="preserve"> the service run the following command</w:t>
      </w:r>
    </w:p>
    <w:p w14:paraId="19E71B07" w14:textId="77777777" w:rsidR="005B1E66" w:rsidRPr="006F36C5" w:rsidRDefault="005B1E66" w:rsidP="005B1E66">
      <w:pPr>
        <w:pStyle w:val="ListParagraph"/>
        <w:numPr>
          <w:ilvl w:val="4"/>
          <w:numId w:val="14"/>
        </w:numPr>
        <w:rPr>
          <w:rFonts w:ascii="Courier New" w:hAnsi="Courier New" w:cs="Courier New"/>
          <w:i/>
          <w:iCs/>
          <w:sz w:val="28"/>
          <w:szCs w:val="28"/>
        </w:rPr>
      </w:pPr>
      <w:proofErr w:type="spellStart"/>
      <w:r w:rsidRPr="006F36C5">
        <w:rPr>
          <w:rFonts w:ascii="Courier New" w:hAnsi="Courier New" w:cs="Courier New"/>
          <w:i/>
          <w:iCs/>
          <w:sz w:val="28"/>
          <w:szCs w:val="28"/>
        </w:rPr>
        <w:t>systemctl</w:t>
      </w:r>
      <w:proofErr w:type="spellEnd"/>
      <w:r w:rsidRPr="006F36C5">
        <w:rPr>
          <w:rFonts w:ascii="Courier New" w:hAnsi="Courier New" w:cs="Courier New"/>
          <w:i/>
          <w:iCs/>
          <w:sz w:val="28"/>
          <w:szCs w:val="28"/>
        </w:rPr>
        <w:t xml:space="preserve"> </w:t>
      </w:r>
      <w:r>
        <w:rPr>
          <w:rFonts w:ascii="Courier New" w:hAnsi="Courier New" w:cs="Courier New"/>
          <w:i/>
          <w:iCs/>
          <w:sz w:val="28"/>
          <w:szCs w:val="28"/>
        </w:rPr>
        <w:t>stop</w:t>
      </w:r>
      <w:r w:rsidRPr="006F36C5">
        <w:rPr>
          <w:rFonts w:ascii="Courier New" w:hAnsi="Courier New" w:cs="Courier New"/>
          <w:i/>
          <w:iCs/>
          <w:sz w:val="28"/>
          <w:szCs w:val="28"/>
        </w:rPr>
        <w:t xml:space="preserve"> </w:t>
      </w:r>
      <w:proofErr w:type="spellStart"/>
      <w:proofErr w:type="gramStart"/>
      <w:r>
        <w:rPr>
          <w:rFonts w:ascii="Courier New" w:hAnsi="Courier New" w:cs="Courier New"/>
          <w:i/>
          <w:iCs/>
          <w:sz w:val="28"/>
          <w:szCs w:val="28"/>
        </w:rPr>
        <w:t>egtdemo.service</w:t>
      </w:r>
      <w:proofErr w:type="spellEnd"/>
      <w:proofErr w:type="gramEnd"/>
    </w:p>
    <w:p w14:paraId="5204935D" w14:textId="77777777" w:rsidR="005B1E66" w:rsidRPr="006F36C5" w:rsidRDefault="005B1E66" w:rsidP="005B1E66">
      <w:pPr>
        <w:pStyle w:val="ListParagraph"/>
        <w:ind w:left="4500"/>
        <w:rPr>
          <w:rFonts w:ascii="Courier New" w:hAnsi="Courier New" w:cs="Courier New"/>
          <w:i/>
          <w:iCs/>
          <w:sz w:val="28"/>
          <w:szCs w:val="28"/>
        </w:rPr>
      </w:pPr>
    </w:p>
    <w:p w14:paraId="14963CFE" w14:textId="77777777" w:rsidR="005B1E66" w:rsidRPr="00A2184C" w:rsidRDefault="005B1E66" w:rsidP="005B1E66">
      <w:pPr>
        <w:pStyle w:val="info"/>
      </w:pPr>
      <w:r>
        <w:rPr>
          <w:noProof/>
          <w:sz w:val="28"/>
          <w:szCs w:val="28"/>
        </w:rPr>
        <w:lastRenderedPageBreak/>
        <w:drawing>
          <wp:anchor distT="0" distB="0" distL="114300" distR="114300" simplePos="0" relativeHeight="251658260" behindDoc="0" locked="0" layoutInCell="1" allowOverlap="1" wp14:anchorId="043D45F0" wp14:editId="640C29C5">
            <wp:simplePos x="0" y="0"/>
            <wp:positionH relativeFrom="column">
              <wp:posOffset>247210</wp:posOffset>
            </wp:positionH>
            <wp:positionV relativeFrom="paragraph">
              <wp:posOffset>-3615</wp:posOffset>
            </wp:positionV>
            <wp:extent cx="337820" cy="337820"/>
            <wp:effectExtent l="0" t="0" r="5080" b="5080"/>
            <wp:wrapNone/>
            <wp:docPr id="1300677559" name="Picture 3" descr="A blue circle with a black letter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072492" name="Picture 3" descr="A blue circle with a black letter in it&#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37820" cy="337820"/>
                    </a:xfrm>
                    <a:prstGeom prst="rect">
                      <a:avLst/>
                    </a:prstGeom>
                  </pic:spPr>
                </pic:pic>
              </a:graphicData>
            </a:graphic>
            <wp14:sizeRelH relativeFrom="page">
              <wp14:pctWidth>0</wp14:pctWidth>
            </wp14:sizeRelH>
            <wp14:sizeRelV relativeFrom="page">
              <wp14:pctHeight>0</wp14:pctHeight>
            </wp14:sizeRelV>
          </wp:anchor>
        </w:drawing>
      </w:r>
      <w:r>
        <w:t>After running the above command, you should be able to stop the Graphics Demo.</w:t>
      </w:r>
    </w:p>
    <w:p w14:paraId="62AE8675" w14:textId="77777777" w:rsidR="005B1E66" w:rsidRDefault="005B1E66" w:rsidP="005B1E66">
      <w:pPr>
        <w:pStyle w:val="Heading4"/>
        <w:rPr>
          <w:color w:val="FF0000"/>
        </w:rPr>
      </w:pPr>
    </w:p>
    <w:p w14:paraId="5C691A75" w14:textId="77777777" w:rsidR="005B1E66" w:rsidRDefault="005B1E66" w:rsidP="005B1E66">
      <w:pPr>
        <w:pStyle w:val="Heading4"/>
      </w:pPr>
      <w:r w:rsidRPr="00295407">
        <w:rPr>
          <w:color w:val="FF0000"/>
        </w:rPr>
        <w:t>S</w:t>
      </w:r>
      <w:r>
        <w:rPr>
          <w:color w:val="FF0000"/>
        </w:rPr>
        <w:t>tep</w:t>
      </w:r>
      <w:r w:rsidRPr="00295407">
        <w:rPr>
          <w:color w:val="FF0000"/>
        </w:rPr>
        <w:t xml:space="preserve"> </w:t>
      </w:r>
      <w:r>
        <w:rPr>
          <w:color w:val="FF0000"/>
        </w:rPr>
        <w:t>2</w:t>
      </w:r>
      <w:r w:rsidRPr="00295407">
        <w:rPr>
          <w:color w:val="FF0000"/>
        </w:rPr>
        <w:t xml:space="preserve">: </w:t>
      </w:r>
      <w:r>
        <w:t xml:space="preserve">Similarly Run the AI demo using the </w:t>
      </w:r>
      <w:proofErr w:type="spellStart"/>
      <w:r>
        <w:t>systemd</w:t>
      </w:r>
      <w:proofErr w:type="spellEnd"/>
      <w:r>
        <w:t xml:space="preserve"> service</w:t>
      </w:r>
    </w:p>
    <w:p w14:paraId="4728E02E" w14:textId="77777777" w:rsidR="005B1E66" w:rsidRDefault="005B1E66" w:rsidP="005B1E66">
      <w:pPr>
        <w:pStyle w:val="Heading5"/>
      </w:pPr>
      <w:r w:rsidRPr="00416CA7">
        <w:rPr>
          <w:bCs/>
          <w:color w:val="FF0000"/>
        </w:rPr>
        <w:t xml:space="preserve">Step </w:t>
      </w:r>
      <w:r>
        <w:rPr>
          <w:bCs/>
          <w:color w:val="FF0000"/>
        </w:rPr>
        <w:t>2</w:t>
      </w:r>
      <w:r w:rsidRPr="00416CA7">
        <w:rPr>
          <w:bCs/>
          <w:color w:val="FF0000"/>
        </w:rPr>
        <w:t>.</w:t>
      </w:r>
      <w:r>
        <w:rPr>
          <w:bCs/>
          <w:color w:val="FF0000"/>
        </w:rPr>
        <w:t>1</w:t>
      </w:r>
      <w:r w:rsidRPr="00416CA7">
        <w:rPr>
          <w:bCs/>
          <w:color w:val="FF0000"/>
        </w:rPr>
        <w:t>:</w:t>
      </w:r>
      <w:r w:rsidRPr="00416CA7">
        <w:rPr>
          <w:color w:val="FF0000"/>
        </w:rPr>
        <w:t xml:space="preserve"> </w:t>
      </w:r>
      <w:r>
        <w:t>The new service should look something like this</w:t>
      </w:r>
    </w:p>
    <w:p w14:paraId="062D3136" w14:textId="77777777" w:rsidR="005B1E66" w:rsidRPr="004A692D" w:rsidRDefault="005B1E66" w:rsidP="005B1E66">
      <w:r>
        <w:rPr>
          <w:noProof/>
        </w:rPr>
        <w:drawing>
          <wp:inline distT="0" distB="0" distL="0" distR="0" wp14:anchorId="3E367049" wp14:editId="41AB4F45">
            <wp:extent cx="6543675" cy="3958519"/>
            <wp:effectExtent l="0" t="0" r="0" b="4445"/>
            <wp:docPr id="1165448807"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448807" name="Picture 2" descr="A screenshot of a computer&#10;&#10;Description automatically generated"/>
                    <pic:cNvPicPr/>
                  </pic:nvPicPr>
                  <pic:blipFill rotWithShape="1">
                    <a:blip r:embed="rId83">
                      <a:extLst>
                        <a:ext uri="{28A0092B-C50C-407E-A947-70E740481C1C}">
                          <a14:useLocalDpi xmlns:a14="http://schemas.microsoft.com/office/drawing/2010/main" val="0"/>
                        </a:ext>
                      </a:extLst>
                    </a:blip>
                    <a:srcRect l="2347" t="7236" r="73885" b="51050"/>
                    <a:stretch/>
                  </pic:blipFill>
                  <pic:spPr bwMode="auto">
                    <a:xfrm>
                      <a:off x="0" y="0"/>
                      <a:ext cx="6566702" cy="3972449"/>
                    </a:xfrm>
                    <a:prstGeom prst="rect">
                      <a:avLst/>
                    </a:prstGeom>
                    <a:ln>
                      <a:noFill/>
                    </a:ln>
                    <a:extLst>
                      <a:ext uri="{53640926-AAD7-44D8-BBD7-CCE9431645EC}">
                        <a14:shadowObscured xmlns:a14="http://schemas.microsoft.com/office/drawing/2010/main"/>
                      </a:ext>
                    </a:extLst>
                  </pic:spPr>
                </pic:pic>
              </a:graphicData>
            </a:graphic>
          </wp:inline>
        </w:drawing>
      </w:r>
    </w:p>
    <w:p w14:paraId="0EC598B2" w14:textId="77777777" w:rsidR="005B1E66" w:rsidRDefault="005B1E66" w:rsidP="005B1E66">
      <w:pPr>
        <w:pStyle w:val="Heading5"/>
      </w:pPr>
      <w:r w:rsidRPr="00416CA7">
        <w:rPr>
          <w:bCs/>
          <w:color w:val="FF0000"/>
        </w:rPr>
        <w:t xml:space="preserve">Step </w:t>
      </w:r>
      <w:r>
        <w:rPr>
          <w:bCs/>
          <w:color w:val="FF0000"/>
        </w:rPr>
        <w:t>2</w:t>
      </w:r>
      <w:r w:rsidRPr="00416CA7">
        <w:rPr>
          <w:bCs/>
          <w:color w:val="FF0000"/>
        </w:rPr>
        <w:t>.</w:t>
      </w:r>
      <w:r>
        <w:rPr>
          <w:bCs/>
          <w:color w:val="FF0000"/>
        </w:rPr>
        <w:t>2</w:t>
      </w:r>
      <w:r w:rsidRPr="00416CA7">
        <w:rPr>
          <w:bCs/>
          <w:color w:val="FF0000"/>
        </w:rPr>
        <w:t>:</w:t>
      </w:r>
      <w:r w:rsidRPr="00416CA7">
        <w:rPr>
          <w:color w:val="FF0000"/>
        </w:rPr>
        <w:t xml:space="preserve"> </w:t>
      </w:r>
      <w:r w:rsidRPr="00484FD7">
        <w:t>Now we crea</w:t>
      </w:r>
      <w:r>
        <w:t>t</w:t>
      </w:r>
      <w:r w:rsidRPr="00484FD7">
        <w:t>ed service. Run the following command to reload the daemon</w:t>
      </w:r>
      <w:r>
        <w:t>.</w:t>
      </w:r>
    </w:p>
    <w:p w14:paraId="4D7FA15B" w14:textId="77777777" w:rsidR="005B1E66" w:rsidRPr="00863278" w:rsidRDefault="005B1E66" w:rsidP="005B1E66">
      <w:pPr>
        <w:pStyle w:val="ListParagraph"/>
        <w:numPr>
          <w:ilvl w:val="4"/>
          <w:numId w:val="14"/>
        </w:numPr>
        <w:rPr>
          <w:rFonts w:ascii="Courier New" w:hAnsi="Courier New" w:cs="Courier New"/>
          <w:i/>
          <w:iCs/>
          <w:sz w:val="28"/>
          <w:szCs w:val="28"/>
        </w:rPr>
      </w:pPr>
      <w:proofErr w:type="spellStart"/>
      <w:r w:rsidRPr="00863278">
        <w:rPr>
          <w:rFonts w:ascii="Courier New" w:hAnsi="Courier New" w:cs="Courier New"/>
          <w:i/>
          <w:iCs/>
          <w:sz w:val="28"/>
          <w:szCs w:val="28"/>
        </w:rPr>
        <w:t>systemctl</w:t>
      </w:r>
      <w:proofErr w:type="spellEnd"/>
      <w:r w:rsidRPr="00863278">
        <w:rPr>
          <w:rFonts w:ascii="Courier New" w:hAnsi="Courier New" w:cs="Courier New"/>
          <w:i/>
          <w:iCs/>
          <w:sz w:val="28"/>
          <w:szCs w:val="28"/>
        </w:rPr>
        <w:t xml:space="preserve"> daemon-reload</w:t>
      </w:r>
    </w:p>
    <w:p w14:paraId="345DFED8" w14:textId="77777777" w:rsidR="005B1E66" w:rsidRDefault="005B1E66" w:rsidP="005B1E66">
      <w:pPr>
        <w:pStyle w:val="Heading5"/>
      </w:pPr>
      <w:r w:rsidRPr="00416CA7">
        <w:rPr>
          <w:bCs/>
          <w:color w:val="FF0000"/>
        </w:rPr>
        <w:t xml:space="preserve">Step </w:t>
      </w:r>
      <w:r>
        <w:rPr>
          <w:bCs/>
          <w:color w:val="FF0000"/>
        </w:rPr>
        <w:t>2</w:t>
      </w:r>
      <w:r w:rsidRPr="00416CA7">
        <w:rPr>
          <w:bCs/>
          <w:color w:val="FF0000"/>
        </w:rPr>
        <w:t>.</w:t>
      </w:r>
      <w:r>
        <w:rPr>
          <w:bCs/>
          <w:color w:val="FF0000"/>
        </w:rPr>
        <w:t>3</w:t>
      </w:r>
      <w:r w:rsidRPr="00416CA7">
        <w:rPr>
          <w:bCs/>
          <w:color w:val="FF0000"/>
        </w:rPr>
        <w:t>:</w:t>
      </w:r>
      <w:r w:rsidRPr="00416CA7">
        <w:rPr>
          <w:color w:val="FF0000"/>
        </w:rPr>
        <w:t xml:space="preserve"> </w:t>
      </w:r>
      <w:r w:rsidRPr="00F96963">
        <w:t>To enable the service</w:t>
      </w:r>
      <w:r>
        <w:t>,</w:t>
      </w:r>
      <w:r w:rsidRPr="00F96963">
        <w:t xml:space="preserve"> run the following command</w:t>
      </w:r>
    </w:p>
    <w:p w14:paraId="150675B2" w14:textId="77777777" w:rsidR="005B1E66" w:rsidRPr="006F36C5" w:rsidRDefault="005B1E66" w:rsidP="005B1E66">
      <w:pPr>
        <w:pStyle w:val="ListParagraph"/>
        <w:numPr>
          <w:ilvl w:val="4"/>
          <w:numId w:val="14"/>
        </w:numPr>
        <w:rPr>
          <w:rFonts w:ascii="Courier New" w:hAnsi="Courier New" w:cs="Courier New"/>
          <w:i/>
          <w:iCs/>
          <w:sz w:val="28"/>
          <w:szCs w:val="28"/>
        </w:rPr>
      </w:pPr>
      <w:proofErr w:type="spellStart"/>
      <w:r w:rsidRPr="006F36C5">
        <w:rPr>
          <w:rFonts w:ascii="Courier New" w:hAnsi="Courier New" w:cs="Courier New"/>
          <w:i/>
          <w:iCs/>
          <w:sz w:val="28"/>
          <w:szCs w:val="28"/>
        </w:rPr>
        <w:t>systemctl</w:t>
      </w:r>
      <w:proofErr w:type="spellEnd"/>
      <w:r w:rsidRPr="006F36C5">
        <w:rPr>
          <w:rFonts w:ascii="Courier New" w:hAnsi="Courier New" w:cs="Courier New"/>
          <w:i/>
          <w:iCs/>
          <w:sz w:val="28"/>
          <w:szCs w:val="28"/>
        </w:rPr>
        <w:t xml:space="preserve"> enable </w:t>
      </w:r>
      <w:proofErr w:type="spellStart"/>
      <w:proofErr w:type="gramStart"/>
      <w:r>
        <w:rPr>
          <w:rFonts w:ascii="Courier New" w:hAnsi="Courier New" w:cs="Courier New"/>
          <w:i/>
          <w:iCs/>
          <w:sz w:val="28"/>
          <w:szCs w:val="28"/>
        </w:rPr>
        <w:t>ai.service</w:t>
      </w:r>
      <w:proofErr w:type="spellEnd"/>
      <w:proofErr w:type="gramEnd"/>
    </w:p>
    <w:p w14:paraId="33DDDD3F" w14:textId="77777777" w:rsidR="005B1E66" w:rsidRDefault="005B1E66" w:rsidP="005B1E66">
      <w:pPr>
        <w:pStyle w:val="Heading5"/>
      </w:pPr>
      <w:r w:rsidRPr="00416CA7">
        <w:rPr>
          <w:bCs/>
          <w:color w:val="FF0000"/>
        </w:rPr>
        <w:t xml:space="preserve">Step </w:t>
      </w:r>
      <w:r>
        <w:rPr>
          <w:bCs/>
          <w:color w:val="FF0000"/>
        </w:rPr>
        <w:t>2</w:t>
      </w:r>
      <w:r w:rsidRPr="00416CA7">
        <w:rPr>
          <w:bCs/>
          <w:color w:val="FF0000"/>
        </w:rPr>
        <w:t>.</w:t>
      </w:r>
      <w:r>
        <w:rPr>
          <w:bCs/>
          <w:color w:val="FF0000"/>
        </w:rPr>
        <w:t>4</w:t>
      </w:r>
      <w:r w:rsidRPr="00416CA7">
        <w:rPr>
          <w:bCs/>
          <w:color w:val="FF0000"/>
        </w:rPr>
        <w:t>:</w:t>
      </w:r>
      <w:r w:rsidRPr="00416CA7">
        <w:rPr>
          <w:color w:val="FF0000"/>
        </w:rPr>
        <w:t xml:space="preserve"> </w:t>
      </w:r>
      <w:r w:rsidRPr="00F96963">
        <w:t xml:space="preserve">To </w:t>
      </w:r>
      <w:r>
        <w:t>start</w:t>
      </w:r>
      <w:r w:rsidRPr="00F96963">
        <w:t xml:space="preserve"> the service run the following command</w:t>
      </w:r>
    </w:p>
    <w:p w14:paraId="617D7A79" w14:textId="77777777" w:rsidR="005B1E66" w:rsidRDefault="005B1E66" w:rsidP="005B1E66">
      <w:pPr>
        <w:pStyle w:val="ListParagraph"/>
        <w:numPr>
          <w:ilvl w:val="4"/>
          <w:numId w:val="14"/>
        </w:numPr>
        <w:rPr>
          <w:rFonts w:ascii="Courier New" w:hAnsi="Courier New" w:cs="Courier New"/>
          <w:i/>
          <w:iCs/>
          <w:sz w:val="28"/>
          <w:szCs w:val="28"/>
        </w:rPr>
      </w:pPr>
      <w:proofErr w:type="spellStart"/>
      <w:r w:rsidRPr="006F36C5">
        <w:rPr>
          <w:rFonts w:ascii="Courier New" w:hAnsi="Courier New" w:cs="Courier New"/>
          <w:i/>
          <w:iCs/>
          <w:sz w:val="28"/>
          <w:szCs w:val="28"/>
        </w:rPr>
        <w:t>systemctl</w:t>
      </w:r>
      <w:proofErr w:type="spellEnd"/>
      <w:r w:rsidRPr="006F36C5">
        <w:rPr>
          <w:rFonts w:ascii="Courier New" w:hAnsi="Courier New" w:cs="Courier New"/>
          <w:i/>
          <w:iCs/>
          <w:sz w:val="28"/>
          <w:szCs w:val="28"/>
        </w:rPr>
        <w:t xml:space="preserve"> </w:t>
      </w:r>
      <w:r>
        <w:rPr>
          <w:rFonts w:ascii="Courier New" w:hAnsi="Courier New" w:cs="Courier New"/>
          <w:i/>
          <w:iCs/>
          <w:sz w:val="28"/>
          <w:szCs w:val="28"/>
        </w:rPr>
        <w:t>start</w:t>
      </w:r>
      <w:r w:rsidRPr="006F36C5">
        <w:rPr>
          <w:rFonts w:ascii="Courier New" w:hAnsi="Courier New" w:cs="Courier New"/>
          <w:i/>
          <w:iCs/>
          <w:sz w:val="28"/>
          <w:szCs w:val="28"/>
        </w:rPr>
        <w:t xml:space="preserve"> </w:t>
      </w:r>
      <w:proofErr w:type="spellStart"/>
      <w:proofErr w:type="gramStart"/>
      <w:r>
        <w:rPr>
          <w:rFonts w:ascii="Courier New" w:hAnsi="Courier New" w:cs="Courier New"/>
          <w:i/>
          <w:iCs/>
          <w:sz w:val="28"/>
          <w:szCs w:val="28"/>
        </w:rPr>
        <w:t>ai.service</w:t>
      </w:r>
      <w:proofErr w:type="spellEnd"/>
      <w:proofErr w:type="gramEnd"/>
    </w:p>
    <w:p w14:paraId="25D063D4" w14:textId="77777777" w:rsidR="005B1E66" w:rsidRDefault="005B1E66" w:rsidP="005B1E66"/>
    <w:p w14:paraId="469276C2" w14:textId="77777777" w:rsidR="005B1E66" w:rsidRPr="004A692D" w:rsidRDefault="005B1E66" w:rsidP="005B1E66"/>
    <w:p w14:paraId="7BE2D9E6" w14:textId="77777777" w:rsidR="005B1E66" w:rsidRDefault="005B1E66" w:rsidP="005B1E66">
      <w:pPr>
        <w:pStyle w:val="info"/>
      </w:pPr>
      <w:r>
        <w:rPr>
          <w:noProof/>
          <w:sz w:val="28"/>
          <w:szCs w:val="28"/>
        </w:rPr>
        <w:drawing>
          <wp:anchor distT="0" distB="0" distL="114300" distR="114300" simplePos="0" relativeHeight="251658262" behindDoc="0" locked="0" layoutInCell="1" allowOverlap="1" wp14:anchorId="14FAC3A8" wp14:editId="640CE8B3">
            <wp:simplePos x="0" y="0"/>
            <wp:positionH relativeFrom="column">
              <wp:posOffset>133350</wp:posOffset>
            </wp:positionH>
            <wp:positionV relativeFrom="paragraph">
              <wp:posOffset>52705</wp:posOffset>
            </wp:positionV>
            <wp:extent cx="337820" cy="337820"/>
            <wp:effectExtent l="0" t="0" r="5080" b="5080"/>
            <wp:wrapNone/>
            <wp:docPr id="1295410344" name="Picture 3" descr="A blue circle with a black letter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072492" name="Picture 3" descr="A blue circle with a black letter in it&#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37820" cy="337820"/>
                    </a:xfrm>
                    <a:prstGeom prst="rect">
                      <a:avLst/>
                    </a:prstGeom>
                  </pic:spPr>
                </pic:pic>
              </a:graphicData>
            </a:graphic>
            <wp14:sizeRelH relativeFrom="page">
              <wp14:pctWidth>0</wp14:pctWidth>
            </wp14:sizeRelH>
            <wp14:sizeRelV relativeFrom="page">
              <wp14:pctHeight>0</wp14:pctHeight>
            </wp14:sizeRelV>
          </wp:anchor>
        </w:drawing>
      </w:r>
      <w:r>
        <w:t>Once you write a new service you should be able to RUN both the Face detection demo and Graphics demo automatically after system boot.</w:t>
      </w:r>
    </w:p>
    <w:p w14:paraId="48CE3C33" w14:textId="77777777" w:rsidR="005B1E66" w:rsidRDefault="005B1E66" w:rsidP="005B1E66"/>
    <w:p w14:paraId="0898F0CD" w14:textId="77777777" w:rsidR="005B1E66" w:rsidRPr="00517615" w:rsidRDefault="005B1E66" w:rsidP="00C42823"/>
    <w:sectPr w:rsidR="005B1E66" w:rsidRPr="00517615" w:rsidSect="00776EA1">
      <w:headerReference w:type="first" r:id="rId84"/>
      <w:footerReference w:type="first" r:id="rId85"/>
      <w:pgSz w:w="12240" w:h="15840"/>
      <w:pgMar w:top="1152" w:right="1008" w:bottom="720" w:left="1008" w:header="432" w:footer="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7C34E4E" w14:textId="77777777" w:rsidR="0015410A" w:rsidRDefault="0015410A" w:rsidP="00B47B7E">
      <w:pPr>
        <w:spacing w:after="0" w:line="240" w:lineRule="auto"/>
      </w:pPr>
      <w:r>
        <w:separator/>
      </w:r>
    </w:p>
  </w:endnote>
  <w:endnote w:type="continuationSeparator" w:id="0">
    <w:p w14:paraId="776FB614" w14:textId="77777777" w:rsidR="0015410A" w:rsidRDefault="0015410A" w:rsidP="00B47B7E">
      <w:pPr>
        <w:spacing w:after="0" w:line="240" w:lineRule="auto"/>
      </w:pPr>
      <w:r>
        <w:continuationSeparator/>
      </w:r>
    </w:p>
  </w:endnote>
  <w:endnote w:type="continuationNotice" w:id="1">
    <w:p w14:paraId="59131F64" w14:textId="77777777" w:rsidR="0015410A" w:rsidRDefault="0015410A">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Aptos">
    <w:charset w:val="00"/>
    <w:family w:val="swiss"/>
    <w:pitch w:val="variable"/>
    <w:sig w:usb0="20000287" w:usb1="00000003" w:usb2="00000000" w:usb3="00000000" w:csb0="0000019F" w:csb1="00000000"/>
  </w:font>
  <w:font w:name="Open Sans">
    <w:panose1 w:val="020B0606030504020204"/>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177997536"/>
      <w:docPartObj>
        <w:docPartGallery w:val="Page Numbers (Bottom of Page)"/>
        <w:docPartUnique/>
      </w:docPartObj>
    </w:sdtPr>
    <w:sdtEndPr>
      <w:rPr>
        <w:noProof/>
      </w:rPr>
    </w:sdtEndPr>
    <w:sdtContent>
      <w:p w14:paraId="3E78361F" w14:textId="4CCB0212" w:rsidR="00490E25" w:rsidRDefault="00490E2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B82BD6E" w14:textId="77777777" w:rsidR="00490E25" w:rsidRDefault="00490E2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120"/>
      <w:gridCol w:w="3120"/>
      <w:gridCol w:w="3120"/>
    </w:tblGrid>
    <w:tr w:rsidR="00490E25" w14:paraId="02967213" w14:textId="77777777" w:rsidTr="0B6FDC64">
      <w:trPr>
        <w:trHeight w:val="300"/>
      </w:trPr>
      <w:tc>
        <w:tcPr>
          <w:tcW w:w="3120" w:type="dxa"/>
        </w:tcPr>
        <w:p w14:paraId="482BB930" w14:textId="2EAE25C8" w:rsidR="00490E25" w:rsidRDefault="00490E25" w:rsidP="0B6FDC64">
          <w:pPr>
            <w:pStyle w:val="Header"/>
            <w:ind w:left="-115"/>
          </w:pPr>
        </w:p>
      </w:tc>
      <w:tc>
        <w:tcPr>
          <w:tcW w:w="3120" w:type="dxa"/>
        </w:tcPr>
        <w:p w14:paraId="5E0D1022" w14:textId="2F126623" w:rsidR="00490E25" w:rsidRDefault="00490E25" w:rsidP="0B6FDC64">
          <w:pPr>
            <w:pStyle w:val="Header"/>
            <w:jc w:val="center"/>
          </w:pPr>
        </w:p>
      </w:tc>
      <w:tc>
        <w:tcPr>
          <w:tcW w:w="3120" w:type="dxa"/>
        </w:tcPr>
        <w:p w14:paraId="389CC3FC" w14:textId="62AAF167" w:rsidR="00490E25" w:rsidRDefault="00490E25" w:rsidP="0B6FDC64">
          <w:pPr>
            <w:pStyle w:val="Header"/>
            <w:ind w:right="-115"/>
            <w:jc w:val="right"/>
          </w:pPr>
        </w:p>
      </w:tc>
    </w:tr>
  </w:tbl>
  <w:p w14:paraId="0DA2897E" w14:textId="7B48A64E" w:rsidR="00490E25" w:rsidRDefault="00490E25" w:rsidP="0B6FDC6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405"/>
      <w:gridCol w:w="3405"/>
      <w:gridCol w:w="3405"/>
    </w:tblGrid>
    <w:tr w:rsidR="00490E25" w14:paraId="6A0FE8AB" w14:textId="77777777" w:rsidTr="0B6FDC64">
      <w:trPr>
        <w:trHeight w:val="300"/>
      </w:trPr>
      <w:tc>
        <w:tcPr>
          <w:tcW w:w="3405" w:type="dxa"/>
        </w:tcPr>
        <w:p w14:paraId="387136A9" w14:textId="77777777" w:rsidR="00490E25" w:rsidRDefault="00490E25" w:rsidP="0B6FDC64">
          <w:pPr>
            <w:pStyle w:val="Header"/>
            <w:ind w:left="-115"/>
          </w:pPr>
        </w:p>
      </w:tc>
      <w:tc>
        <w:tcPr>
          <w:tcW w:w="3405" w:type="dxa"/>
        </w:tcPr>
        <w:p w14:paraId="6A4AC756" w14:textId="77777777" w:rsidR="00490E25" w:rsidRDefault="00490E25" w:rsidP="0B6FDC64">
          <w:pPr>
            <w:pStyle w:val="Header"/>
            <w:jc w:val="center"/>
          </w:pPr>
        </w:p>
      </w:tc>
      <w:tc>
        <w:tcPr>
          <w:tcW w:w="3405" w:type="dxa"/>
        </w:tcPr>
        <w:p w14:paraId="51CE1531" w14:textId="77777777" w:rsidR="00490E25" w:rsidRDefault="00490E25" w:rsidP="0B6FDC64">
          <w:pPr>
            <w:pStyle w:val="Header"/>
            <w:ind w:right="-115"/>
            <w:jc w:val="right"/>
          </w:pPr>
        </w:p>
      </w:tc>
    </w:tr>
  </w:tbl>
  <w:p w14:paraId="7F5DC93A" w14:textId="77777777" w:rsidR="00490E25" w:rsidRDefault="00490E25" w:rsidP="0B6FDC64">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405"/>
      <w:gridCol w:w="3405"/>
      <w:gridCol w:w="3405"/>
    </w:tblGrid>
    <w:tr w:rsidR="00490E25" w14:paraId="05A93986" w14:textId="77777777" w:rsidTr="0B6FDC64">
      <w:trPr>
        <w:trHeight w:val="300"/>
      </w:trPr>
      <w:tc>
        <w:tcPr>
          <w:tcW w:w="3405" w:type="dxa"/>
        </w:tcPr>
        <w:p w14:paraId="64D3987E" w14:textId="0614ABCF" w:rsidR="00490E25" w:rsidRDefault="00490E25" w:rsidP="0B6FDC64">
          <w:pPr>
            <w:pStyle w:val="Header"/>
            <w:ind w:left="-115"/>
          </w:pPr>
        </w:p>
      </w:tc>
      <w:tc>
        <w:tcPr>
          <w:tcW w:w="3405" w:type="dxa"/>
        </w:tcPr>
        <w:p w14:paraId="7FDDA6E4" w14:textId="75C20A03" w:rsidR="00490E25" w:rsidRDefault="00490E25" w:rsidP="0B6FDC64">
          <w:pPr>
            <w:pStyle w:val="Header"/>
            <w:jc w:val="center"/>
          </w:pPr>
        </w:p>
      </w:tc>
      <w:tc>
        <w:tcPr>
          <w:tcW w:w="3405" w:type="dxa"/>
        </w:tcPr>
        <w:p w14:paraId="763711D1" w14:textId="229EBC7F" w:rsidR="00490E25" w:rsidRDefault="00490E25" w:rsidP="0B6FDC64">
          <w:pPr>
            <w:pStyle w:val="Header"/>
            <w:ind w:right="-115"/>
            <w:jc w:val="right"/>
          </w:pPr>
        </w:p>
      </w:tc>
    </w:tr>
  </w:tbl>
  <w:p w14:paraId="02926DA4" w14:textId="0629ABEB" w:rsidR="00490E25" w:rsidRDefault="00490E25" w:rsidP="0B6FDC6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B99D87A" w14:textId="77777777" w:rsidR="0015410A" w:rsidRDefault="0015410A" w:rsidP="00B47B7E">
      <w:pPr>
        <w:spacing w:after="0" w:line="240" w:lineRule="auto"/>
      </w:pPr>
      <w:r>
        <w:separator/>
      </w:r>
    </w:p>
  </w:footnote>
  <w:footnote w:type="continuationSeparator" w:id="0">
    <w:p w14:paraId="2EB0918C" w14:textId="77777777" w:rsidR="0015410A" w:rsidRDefault="0015410A" w:rsidP="00B47B7E">
      <w:pPr>
        <w:spacing w:after="0" w:line="240" w:lineRule="auto"/>
      </w:pPr>
      <w:r>
        <w:continuationSeparator/>
      </w:r>
    </w:p>
  </w:footnote>
  <w:footnote w:type="continuationNotice" w:id="1">
    <w:p w14:paraId="2DD50A7F" w14:textId="77777777" w:rsidR="0015410A" w:rsidRDefault="0015410A">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CE1B471" w14:textId="3E2B2393" w:rsidR="00490E25" w:rsidRDefault="00490E25">
    <w:pPr>
      <w:pStyle w:val="Header"/>
    </w:pPr>
  </w:p>
  <w:p w14:paraId="3B6C2E75" w14:textId="77777777" w:rsidR="00490E25" w:rsidRDefault="00490E2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120"/>
      <w:gridCol w:w="3120"/>
      <w:gridCol w:w="3120"/>
    </w:tblGrid>
    <w:tr w:rsidR="00490E25" w14:paraId="7F3BAD9A" w14:textId="77777777" w:rsidTr="0B6FDC64">
      <w:trPr>
        <w:trHeight w:val="300"/>
      </w:trPr>
      <w:tc>
        <w:tcPr>
          <w:tcW w:w="3120" w:type="dxa"/>
        </w:tcPr>
        <w:p w14:paraId="31776556" w14:textId="15B0DDB8" w:rsidR="00490E25" w:rsidRDefault="00490E25" w:rsidP="0B6FDC64">
          <w:pPr>
            <w:pStyle w:val="Header"/>
            <w:ind w:left="-115"/>
          </w:pPr>
        </w:p>
      </w:tc>
      <w:tc>
        <w:tcPr>
          <w:tcW w:w="3120" w:type="dxa"/>
        </w:tcPr>
        <w:p w14:paraId="079D7ADE" w14:textId="009187F8" w:rsidR="00490E25" w:rsidRDefault="00490E25" w:rsidP="0B6FDC64">
          <w:pPr>
            <w:pStyle w:val="Header"/>
            <w:jc w:val="center"/>
          </w:pPr>
        </w:p>
      </w:tc>
      <w:tc>
        <w:tcPr>
          <w:tcW w:w="3120" w:type="dxa"/>
        </w:tcPr>
        <w:p w14:paraId="6C5716CB" w14:textId="003B0ECB" w:rsidR="00490E25" w:rsidRDefault="00490E25" w:rsidP="0B6FDC64">
          <w:pPr>
            <w:pStyle w:val="Header"/>
            <w:ind w:right="-115"/>
            <w:jc w:val="right"/>
          </w:pPr>
        </w:p>
      </w:tc>
    </w:tr>
  </w:tbl>
  <w:p w14:paraId="6A954877" w14:textId="597913C5" w:rsidR="00490E25" w:rsidRDefault="00490E25" w:rsidP="0B6FDC64">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52402F4" w14:textId="57CBFF1F" w:rsidR="00490E25" w:rsidRPr="00E11196" w:rsidRDefault="00490E25">
    <w:pPr>
      <w:pStyle w:val="Header"/>
      <w:rPr>
        <w:sz w:val="21"/>
        <w:szCs w:val="21"/>
      </w:rPr>
    </w:pPr>
    <w:r w:rsidRPr="00C623A0">
      <w:rPr>
        <w:b/>
        <w:bCs/>
        <w:i/>
        <w:iCs/>
        <w:spacing w:val="-6"/>
        <w:sz w:val="24"/>
        <w:u w:val="single"/>
      </w:rPr>
      <w:t>Lab Manual for 24</w:t>
    </w:r>
    <w:r>
      <w:rPr>
        <w:b/>
        <w:bCs/>
        <w:i/>
        <w:iCs/>
        <w:spacing w:val="-6"/>
        <w:sz w:val="24"/>
        <w:u w:val="single"/>
      </w:rPr>
      <w:t>023</w:t>
    </w:r>
    <w:r w:rsidRPr="00C623A0">
      <w:rPr>
        <w:b/>
        <w:bCs/>
        <w:i/>
        <w:iCs/>
        <w:spacing w:val="-6"/>
        <w:sz w:val="24"/>
        <w:u w:val="single"/>
      </w:rPr>
      <w:t xml:space="preserve"> </w:t>
    </w:r>
    <w:r>
      <w:rPr>
        <w:b/>
        <w:bCs/>
        <w:i/>
        <w:iCs/>
        <w:spacing w:val="-6"/>
        <w:sz w:val="24"/>
        <w:u w:val="single"/>
      </w:rPr>
      <w:t>LNX3________________________________________________                _</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405"/>
      <w:gridCol w:w="3405"/>
      <w:gridCol w:w="3405"/>
    </w:tblGrid>
    <w:tr w:rsidR="00490E25" w14:paraId="45F7FF49" w14:textId="77777777" w:rsidTr="0B6FDC64">
      <w:trPr>
        <w:trHeight w:val="300"/>
      </w:trPr>
      <w:tc>
        <w:tcPr>
          <w:tcW w:w="3405" w:type="dxa"/>
        </w:tcPr>
        <w:p w14:paraId="52E9A22D" w14:textId="77777777" w:rsidR="00490E25" w:rsidRDefault="00490E25" w:rsidP="0B6FDC64">
          <w:pPr>
            <w:pStyle w:val="Header"/>
            <w:ind w:left="-115"/>
          </w:pPr>
        </w:p>
      </w:tc>
      <w:tc>
        <w:tcPr>
          <w:tcW w:w="3405" w:type="dxa"/>
        </w:tcPr>
        <w:p w14:paraId="67FF7E06" w14:textId="77777777" w:rsidR="00490E25" w:rsidRDefault="00490E25" w:rsidP="0B6FDC64">
          <w:pPr>
            <w:pStyle w:val="Header"/>
            <w:jc w:val="center"/>
          </w:pPr>
        </w:p>
      </w:tc>
      <w:tc>
        <w:tcPr>
          <w:tcW w:w="3405" w:type="dxa"/>
        </w:tcPr>
        <w:p w14:paraId="4F9298AD" w14:textId="77777777" w:rsidR="00490E25" w:rsidRDefault="00490E25" w:rsidP="0B6FDC64">
          <w:pPr>
            <w:pStyle w:val="Header"/>
            <w:ind w:right="-115"/>
            <w:jc w:val="right"/>
          </w:pPr>
        </w:p>
      </w:tc>
    </w:tr>
  </w:tbl>
  <w:p w14:paraId="56097693" w14:textId="77777777" w:rsidR="00490E25" w:rsidRDefault="00490E25" w:rsidP="0B6FDC64">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405"/>
      <w:gridCol w:w="3405"/>
      <w:gridCol w:w="3405"/>
    </w:tblGrid>
    <w:tr w:rsidR="00490E25" w14:paraId="38DFD097" w14:textId="77777777" w:rsidTr="0B6FDC64">
      <w:trPr>
        <w:trHeight w:val="300"/>
      </w:trPr>
      <w:tc>
        <w:tcPr>
          <w:tcW w:w="3405" w:type="dxa"/>
        </w:tcPr>
        <w:p w14:paraId="737DF6AA" w14:textId="3B2554E1" w:rsidR="00490E25" w:rsidRDefault="00490E25" w:rsidP="0B6FDC64">
          <w:pPr>
            <w:pStyle w:val="Header"/>
            <w:ind w:left="-115"/>
          </w:pPr>
        </w:p>
      </w:tc>
      <w:tc>
        <w:tcPr>
          <w:tcW w:w="3405" w:type="dxa"/>
        </w:tcPr>
        <w:p w14:paraId="2305D186" w14:textId="6DE8B5EB" w:rsidR="00490E25" w:rsidRDefault="00490E25" w:rsidP="0B6FDC64">
          <w:pPr>
            <w:pStyle w:val="Header"/>
            <w:jc w:val="center"/>
          </w:pPr>
        </w:p>
      </w:tc>
      <w:tc>
        <w:tcPr>
          <w:tcW w:w="3405" w:type="dxa"/>
        </w:tcPr>
        <w:p w14:paraId="6A814A78" w14:textId="0769DCA3" w:rsidR="00490E25" w:rsidRDefault="00490E25" w:rsidP="0B6FDC64">
          <w:pPr>
            <w:pStyle w:val="Header"/>
            <w:ind w:right="-115"/>
            <w:jc w:val="right"/>
          </w:pPr>
        </w:p>
      </w:tc>
    </w:tr>
  </w:tbl>
  <w:p w14:paraId="61A2F869" w14:textId="19226855" w:rsidR="00490E25" w:rsidRDefault="00490E25" w:rsidP="0B6FDC6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FC7E66"/>
    <w:multiLevelType w:val="hybridMultilevel"/>
    <w:tmpl w:val="C192B22E"/>
    <w:lvl w:ilvl="0" w:tplc="04090001">
      <w:start w:val="1"/>
      <w:numFmt w:val="bullet"/>
      <w:lvlText w:val=""/>
      <w:lvlJc w:val="left"/>
      <w:pPr>
        <w:ind w:left="738" w:hanging="360"/>
      </w:pPr>
      <w:rPr>
        <w:rFonts w:ascii="Symbol" w:hAnsi="Symbol" w:hint="default"/>
      </w:rPr>
    </w:lvl>
    <w:lvl w:ilvl="1" w:tplc="04090003">
      <w:start w:val="1"/>
      <w:numFmt w:val="bullet"/>
      <w:lvlText w:val="o"/>
      <w:lvlJc w:val="left"/>
      <w:pPr>
        <w:ind w:left="1458" w:hanging="360"/>
      </w:pPr>
      <w:rPr>
        <w:rFonts w:ascii="Courier New" w:hAnsi="Courier New" w:cs="Courier New" w:hint="default"/>
      </w:rPr>
    </w:lvl>
    <w:lvl w:ilvl="2" w:tplc="04090005" w:tentative="1">
      <w:start w:val="1"/>
      <w:numFmt w:val="bullet"/>
      <w:lvlText w:val=""/>
      <w:lvlJc w:val="left"/>
      <w:pPr>
        <w:ind w:left="2178" w:hanging="360"/>
      </w:pPr>
      <w:rPr>
        <w:rFonts w:ascii="Wingdings" w:hAnsi="Wingdings" w:hint="default"/>
      </w:rPr>
    </w:lvl>
    <w:lvl w:ilvl="3" w:tplc="04090001" w:tentative="1">
      <w:start w:val="1"/>
      <w:numFmt w:val="bullet"/>
      <w:lvlText w:val=""/>
      <w:lvlJc w:val="left"/>
      <w:pPr>
        <w:ind w:left="2898" w:hanging="360"/>
      </w:pPr>
      <w:rPr>
        <w:rFonts w:ascii="Symbol" w:hAnsi="Symbol" w:hint="default"/>
      </w:rPr>
    </w:lvl>
    <w:lvl w:ilvl="4" w:tplc="04090003" w:tentative="1">
      <w:start w:val="1"/>
      <w:numFmt w:val="bullet"/>
      <w:lvlText w:val="o"/>
      <w:lvlJc w:val="left"/>
      <w:pPr>
        <w:ind w:left="3618" w:hanging="360"/>
      </w:pPr>
      <w:rPr>
        <w:rFonts w:ascii="Courier New" w:hAnsi="Courier New" w:cs="Courier New" w:hint="default"/>
      </w:rPr>
    </w:lvl>
    <w:lvl w:ilvl="5" w:tplc="04090005" w:tentative="1">
      <w:start w:val="1"/>
      <w:numFmt w:val="bullet"/>
      <w:lvlText w:val=""/>
      <w:lvlJc w:val="left"/>
      <w:pPr>
        <w:ind w:left="4338" w:hanging="360"/>
      </w:pPr>
      <w:rPr>
        <w:rFonts w:ascii="Wingdings" w:hAnsi="Wingdings" w:hint="default"/>
      </w:rPr>
    </w:lvl>
    <w:lvl w:ilvl="6" w:tplc="04090001" w:tentative="1">
      <w:start w:val="1"/>
      <w:numFmt w:val="bullet"/>
      <w:lvlText w:val=""/>
      <w:lvlJc w:val="left"/>
      <w:pPr>
        <w:ind w:left="5058" w:hanging="360"/>
      </w:pPr>
      <w:rPr>
        <w:rFonts w:ascii="Symbol" w:hAnsi="Symbol" w:hint="default"/>
      </w:rPr>
    </w:lvl>
    <w:lvl w:ilvl="7" w:tplc="04090003" w:tentative="1">
      <w:start w:val="1"/>
      <w:numFmt w:val="bullet"/>
      <w:lvlText w:val="o"/>
      <w:lvlJc w:val="left"/>
      <w:pPr>
        <w:ind w:left="5778" w:hanging="360"/>
      </w:pPr>
      <w:rPr>
        <w:rFonts w:ascii="Courier New" w:hAnsi="Courier New" w:cs="Courier New" w:hint="default"/>
      </w:rPr>
    </w:lvl>
    <w:lvl w:ilvl="8" w:tplc="04090005" w:tentative="1">
      <w:start w:val="1"/>
      <w:numFmt w:val="bullet"/>
      <w:lvlText w:val=""/>
      <w:lvlJc w:val="left"/>
      <w:pPr>
        <w:ind w:left="6498" w:hanging="360"/>
      </w:pPr>
      <w:rPr>
        <w:rFonts w:ascii="Wingdings" w:hAnsi="Wingdings" w:hint="default"/>
      </w:rPr>
    </w:lvl>
  </w:abstractNum>
  <w:abstractNum w:abstractNumId="1" w15:restartNumberingAfterBreak="0">
    <w:nsid w:val="0262195C"/>
    <w:multiLevelType w:val="hybridMultilevel"/>
    <w:tmpl w:val="12AA4970"/>
    <w:lvl w:ilvl="0" w:tplc="07A8F770">
      <w:start w:val="1"/>
      <w:numFmt w:val="lowerRoman"/>
      <w:lvlText w:val="%1)"/>
      <w:lvlJc w:val="left"/>
      <w:pPr>
        <w:ind w:left="1080" w:hanging="720"/>
      </w:pPr>
      <w:rPr>
        <w:rFonts w:hint="default"/>
        <w:b w:val="0"/>
        <w:i w:val="0"/>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47F328B"/>
    <w:multiLevelType w:val="hybridMultilevel"/>
    <w:tmpl w:val="54B866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B421561"/>
    <w:multiLevelType w:val="hybridMultilevel"/>
    <w:tmpl w:val="D438215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45E1878"/>
    <w:multiLevelType w:val="multilevel"/>
    <w:tmpl w:val="CCAA41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5103756"/>
    <w:multiLevelType w:val="hybridMultilevel"/>
    <w:tmpl w:val="0A7EC696"/>
    <w:lvl w:ilvl="0" w:tplc="04090005">
      <w:start w:val="1"/>
      <w:numFmt w:val="bullet"/>
      <w:lvlText w:val=""/>
      <w:lvlJc w:val="left"/>
      <w:pPr>
        <w:ind w:left="2520" w:hanging="360"/>
      </w:pPr>
      <w:rPr>
        <w:rFonts w:ascii="Wingdings" w:hAnsi="Wingdings" w:hint="default"/>
      </w:rPr>
    </w:lvl>
    <w:lvl w:ilvl="1" w:tplc="04090003">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6" w15:restartNumberingAfterBreak="0">
    <w:nsid w:val="168F17AC"/>
    <w:multiLevelType w:val="hybridMultilevel"/>
    <w:tmpl w:val="8F2CF6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A415F55"/>
    <w:multiLevelType w:val="hybridMultilevel"/>
    <w:tmpl w:val="38103C3A"/>
    <w:lvl w:ilvl="0" w:tplc="04090001">
      <w:start w:val="1"/>
      <w:numFmt w:val="bullet"/>
      <w:lvlText w:val=""/>
      <w:lvlJc w:val="left"/>
      <w:pPr>
        <w:ind w:left="3600" w:hanging="360"/>
      </w:pPr>
      <w:rPr>
        <w:rFonts w:ascii="Symbol" w:hAnsi="Symbol" w:hint="default"/>
      </w:rPr>
    </w:lvl>
    <w:lvl w:ilvl="1" w:tplc="04090003">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8" w15:restartNumberingAfterBreak="0">
    <w:nsid w:val="1B596509"/>
    <w:multiLevelType w:val="hybridMultilevel"/>
    <w:tmpl w:val="9C2A84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B844A44"/>
    <w:multiLevelType w:val="hybridMultilevel"/>
    <w:tmpl w:val="C67619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E3E5F2D"/>
    <w:multiLevelType w:val="hybridMultilevel"/>
    <w:tmpl w:val="3A1A602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1C12428"/>
    <w:multiLevelType w:val="hybridMultilevel"/>
    <w:tmpl w:val="F9967986"/>
    <w:lvl w:ilvl="0" w:tplc="DD943A0C">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4BF606E"/>
    <w:multiLevelType w:val="hybridMultilevel"/>
    <w:tmpl w:val="FF62F4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4CE23A3"/>
    <w:multiLevelType w:val="hybridMultilevel"/>
    <w:tmpl w:val="9482BA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5044ED4"/>
    <w:multiLevelType w:val="hybridMultilevel"/>
    <w:tmpl w:val="A372FA80"/>
    <w:lvl w:ilvl="0" w:tplc="04090001">
      <w:start w:val="1"/>
      <w:numFmt w:val="bullet"/>
      <w:lvlText w:val=""/>
      <w:lvlJc w:val="left"/>
      <w:pPr>
        <w:ind w:left="2310" w:hanging="360"/>
      </w:pPr>
      <w:rPr>
        <w:rFonts w:ascii="Symbol" w:hAnsi="Symbol" w:hint="default"/>
      </w:rPr>
    </w:lvl>
    <w:lvl w:ilvl="1" w:tplc="04090003" w:tentative="1">
      <w:start w:val="1"/>
      <w:numFmt w:val="bullet"/>
      <w:lvlText w:val="o"/>
      <w:lvlJc w:val="left"/>
      <w:pPr>
        <w:ind w:left="3030" w:hanging="360"/>
      </w:pPr>
      <w:rPr>
        <w:rFonts w:ascii="Courier New" w:hAnsi="Courier New" w:cs="Courier New" w:hint="default"/>
      </w:rPr>
    </w:lvl>
    <w:lvl w:ilvl="2" w:tplc="04090005" w:tentative="1">
      <w:start w:val="1"/>
      <w:numFmt w:val="bullet"/>
      <w:lvlText w:val=""/>
      <w:lvlJc w:val="left"/>
      <w:pPr>
        <w:ind w:left="3750" w:hanging="360"/>
      </w:pPr>
      <w:rPr>
        <w:rFonts w:ascii="Wingdings" w:hAnsi="Wingdings" w:hint="default"/>
      </w:rPr>
    </w:lvl>
    <w:lvl w:ilvl="3" w:tplc="04090001" w:tentative="1">
      <w:start w:val="1"/>
      <w:numFmt w:val="bullet"/>
      <w:lvlText w:val=""/>
      <w:lvlJc w:val="left"/>
      <w:pPr>
        <w:ind w:left="4470" w:hanging="360"/>
      </w:pPr>
      <w:rPr>
        <w:rFonts w:ascii="Symbol" w:hAnsi="Symbol" w:hint="default"/>
      </w:rPr>
    </w:lvl>
    <w:lvl w:ilvl="4" w:tplc="04090003" w:tentative="1">
      <w:start w:val="1"/>
      <w:numFmt w:val="bullet"/>
      <w:lvlText w:val="o"/>
      <w:lvlJc w:val="left"/>
      <w:pPr>
        <w:ind w:left="5190" w:hanging="360"/>
      </w:pPr>
      <w:rPr>
        <w:rFonts w:ascii="Courier New" w:hAnsi="Courier New" w:cs="Courier New" w:hint="default"/>
      </w:rPr>
    </w:lvl>
    <w:lvl w:ilvl="5" w:tplc="04090005" w:tentative="1">
      <w:start w:val="1"/>
      <w:numFmt w:val="bullet"/>
      <w:lvlText w:val=""/>
      <w:lvlJc w:val="left"/>
      <w:pPr>
        <w:ind w:left="5910" w:hanging="360"/>
      </w:pPr>
      <w:rPr>
        <w:rFonts w:ascii="Wingdings" w:hAnsi="Wingdings" w:hint="default"/>
      </w:rPr>
    </w:lvl>
    <w:lvl w:ilvl="6" w:tplc="04090001" w:tentative="1">
      <w:start w:val="1"/>
      <w:numFmt w:val="bullet"/>
      <w:lvlText w:val=""/>
      <w:lvlJc w:val="left"/>
      <w:pPr>
        <w:ind w:left="6630" w:hanging="360"/>
      </w:pPr>
      <w:rPr>
        <w:rFonts w:ascii="Symbol" w:hAnsi="Symbol" w:hint="default"/>
      </w:rPr>
    </w:lvl>
    <w:lvl w:ilvl="7" w:tplc="04090003" w:tentative="1">
      <w:start w:val="1"/>
      <w:numFmt w:val="bullet"/>
      <w:lvlText w:val="o"/>
      <w:lvlJc w:val="left"/>
      <w:pPr>
        <w:ind w:left="7350" w:hanging="360"/>
      </w:pPr>
      <w:rPr>
        <w:rFonts w:ascii="Courier New" w:hAnsi="Courier New" w:cs="Courier New" w:hint="default"/>
      </w:rPr>
    </w:lvl>
    <w:lvl w:ilvl="8" w:tplc="04090005" w:tentative="1">
      <w:start w:val="1"/>
      <w:numFmt w:val="bullet"/>
      <w:lvlText w:val=""/>
      <w:lvlJc w:val="left"/>
      <w:pPr>
        <w:ind w:left="8070" w:hanging="360"/>
      </w:pPr>
      <w:rPr>
        <w:rFonts w:ascii="Wingdings" w:hAnsi="Wingdings" w:hint="default"/>
      </w:rPr>
    </w:lvl>
  </w:abstractNum>
  <w:abstractNum w:abstractNumId="15" w15:restartNumberingAfterBreak="0">
    <w:nsid w:val="282E25EF"/>
    <w:multiLevelType w:val="hybridMultilevel"/>
    <w:tmpl w:val="D3F038D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9FC7211"/>
    <w:multiLevelType w:val="hybridMultilevel"/>
    <w:tmpl w:val="92762AA4"/>
    <w:lvl w:ilvl="0" w:tplc="04090001">
      <w:start w:val="1"/>
      <w:numFmt w:val="bullet"/>
      <w:lvlText w:val=""/>
      <w:lvlJc w:val="left"/>
      <w:pPr>
        <w:ind w:left="1620" w:hanging="360"/>
      </w:pPr>
      <w:rPr>
        <w:rFonts w:ascii="Symbol" w:hAnsi="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17" w15:restartNumberingAfterBreak="0">
    <w:nsid w:val="308769A6"/>
    <w:multiLevelType w:val="hybridMultilevel"/>
    <w:tmpl w:val="577C95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14E3249"/>
    <w:multiLevelType w:val="hybridMultilevel"/>
    <w:tmpl w:val="55B8C85A"/>
    <w:lvl w:ilvl="0" w:tplc="0EC4DA4C">
      <w:start w:val="1"/>
      <w:numFmt w:val="lowerRoman"/>
      <w:lvlText w:val="%1)"/>
      <w:lvlJc w:val="left"/>
      <w:pPr>
        <w:ind w:left="1080" w:hanging="720"/>
      </w:pPr>
      <w:rPr>
        <w:rFonts w:cs="Arial" w:hint="default"/>
        <w:color w:val="0D0D0D"/>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41A0ADC"/>
    <w:multiLevelType w:val="hybridMultilevel"/>
    <w:tmpl w:val="852C58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F113CCD"/>
    <w:multiLevelType w:val="hybridMultilevel"/>
    <w:tmpl w:val="2C32F03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019304E"/>
    <w:multiLevelType w:val="hybridMultilevel"/>
    <w:tmpl w:val="B0622A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14C4AF0"/>
    <w:multiLevelType w:val="multilevel"/>
    <w:tmpl w:val="210E853E"/>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22259AB"/>
    <w:multiLevelType w:val="hybridMultilevel"/>
    <w:tmpl w:val="B39AA95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2A57DBA"/>
    <w:multiLevelType w:val="multilevel"/>
    <w:tmpl w:val="1B1EB4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3264D47"/>
    <w:multiLevelType w:val="hybridMultilevel"/>
    <w:tmpl w:val="F70644DC"/>
    <w:lvl w:ilvl="0" w:tplc="65D28B3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4A81F82"/>
    <w:multiLevelType w:val="hybridMultilevel"/>
    <w:tmpl w:val="DE1A36F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453671C4"/>
    <w:multiLevelType w:val="hybridMultilevel"/>
    <w:tmpl w:val="550ACAEE"/>
    <w:lvl w:ilvl="0" w:tplc="04090001">
      <w:start w:val="1"/>
      <w:numFmt w:val="bullet"/>
      <w:lvlText w:val=""/>
      <w:lvlJc w:val="left"/>
      <w:pPr>
        <w:ind w:left="720" w:hanging="360"/>
      </w:pPr>
      <w:rPr>
        <w:rFonts w:ascii="Symbol" w:hAnsi="Symbol"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64F1325"/>
    <w:multiLevelType w:val="hybridMultilevel"/>
    <w:tmpl w:val="292CCF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BB13E6A"/>
    <w:multiLevelType w:val="hybridMultilevel"/>
    <w:tmpl w:val="7BA29A18"/>
    <w:lvl w:ilvl="0" w:tplc="0674FD0A">
      <w:start w:val="1"/>
      <w:numFmt w:val="lowerRoman"/>
      <w:lvlText w:val="%1)"/>
      <w:lvlJc w:val="left"/>
      <w:pPr>
        <w:ind w:left="720" w:hanging="360"/>
      </w:pPr>
    </w:lvl>
    <w:lvl w:ilvl="1" w:tplc="3502F1F2">
      <w:start w:val="1"/>
      <w:numFmt w:val="lowerLetter"/>
      <w:lvlText w:val="%2."/>
      <w:lvlJc w:val="left"/>
      <w:pPr>
        <w:ind w:left="1440" w:hanging="360"/>
      </w:pPr>
    </w:lvl>
    <w:lvl w:ilvl="2" w:tplc="687E0F6A">
      <w:start w:val="1"/>
      <w:numFmt w:val="lowerRoman"/>
      <w:lvlText w:val="%3."/>
      <w:lvlJc w:val="right"/>
      <w:pPr>
        <w:ind w:left="2160" w:hanging="180"/>
      </w:pPr>
    </w:lvl>
    <w:lvl w:ilvl="3" w:tplc="BF605D28">
      <w:start w:val="1"/>
      <w:numFmt w:val="decimal"/>
      <w:lvlText w:val="%4."/>
      <w:lvlJc w:val="left"/>
      <w:pPr>
        <w:ind w:left="2880" w:hanging="360"/>
      </w:pPr>
    </w:lvl>
    <w:lvl w:ilvl="4" w:tplc="5288C506">
      <w:start w:val="1"/>
      <w:numFmt w:val="lowerLetter"/>
      <w:lvlText w:val="%5."/>
      <w:lvlJc w:val="left"/>
      <w:pPr>
        <w:ind w:left="3600" w:hanging="360"/>
      </w:pPr>
    </w:lvl>
    <w:lvl w:ilvl="5" w:tplc="EF1A5A3C">
      <w:start w:val="1"/>
      <w:numFmt w:val="lowerRoman"/>
      <w:lvlText w:val="%6."/>
      <w:lvlJc w:val="right"/>
      <w:pPr>
        <w:ind w:left="4320" w:hanging="180"/>
      </w:pPr>
    </w:lvl>
    <w:lvl w:ilvl="6" w:tplc="49FE177A">
      <w:start w:val="1"/>
      <w:numFmt w:val="decimal"/>
      <w:lvlText w:val="%7."/>
      <w:lvlJc w:val="left"/>
      <w:pPr>
        <w:ind w:left="5040" w:hanging="360"/>
      </w:pPr>
    </w:lvl>
    <w:lvl w:ilvl="7" w:tplc="0F0A4474">
      <w:start w:val="1"/>
      <w:numFmt w:val="lowerLetter"/>
      <w:lvlText w:val="%8."/>
      <w:lvlJc w:val="left"/>
      <w:pPr>
        <w:ind w:left="5760" w:hanging="360"/>
      </w:pPr>
    </w:lvl>
    <w:lvl w:ilvl="8" w:tplc="71540584">
      <w:start w:val="1"/>
      <w:numFmt w:val="lowerRoman"/>
      <w:lvlText w:val="%9."/>
      <w:lvlJc w:val="right"/>
      <w:pPr>
        <w:ind w:left="6480" w:hanging="180"/>
      </w:pPr>
    </w:lvl>
  </w:abstractNum>
  <w:abstractNum w:abstractNumId="30" w15:restartNumberingAfterBreak="0">
    <w:nsid w:val="5178367C"/>
    <w:multiLevelType w:val="hybridMultilevel"/>
    <w:tmpl w:val="37006C4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2B70E60"/>
    <w:multiLevelType w:val="hybridMultilevel"/>
    <w:tmpl w:val="761A297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71A5796"/>
    <w:multiLevelType w:val="hybridMultilevel"/>
    <w:tmpl w:val="D5C0D01C"/>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79D63C3"/>
    <w:multiLevelType w:val="hybridMultilevel"/>
    <w:tmpl w:val="1302B3F2"/>
    <w:styleLink w:val="FeaturesListBulletautotab"/>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E691F2F"/>
    <w:multiLevelType w:val="hybridMultilevel"/>
    <w:tmpl w:val="2E026220"/>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FDA77EF"/>
    <w:multiLevelType w:val="hybridMultilevel"/>
    <w:tmpl w:val="E0D63476"/>
    <w:lvl w:ilvl="0" w:tplc="04090001">
      <w:start w:val="1"/>
      <w:numFmt w:val="bullet"/>
      <w:lvlText w:val=""/>
      <w:lvlJc w:val="left"/>
      <w:pPr>
        <w:ind w:left="1620" w:hanging="360"/>
      </w:pPr>
      <w:rPr>
        <w:rFonts w:ascii="Symbol" w:hAnsi="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36" w15:restartNumberingAfterBreak="0">
    <w:nsid w:val="6A6C080F"/>
    <w:multiLevelType w:val="hybridMultilevel"/>
    <w:tmpl w:val="BBECF1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A773095"/>
    <w:multiLevelType w:val="hybridMultilevel"/>
    <w:tmpl w:val="209EAF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DCC67F3"/>
    <w:multiLevelType w:val="hybridMultilevel"/>
    <w:tmpl w:val="042EBF9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F3E5AB4"/>
    <w:multiLevelType w:val="hybridMultilevel"/>
    <w:tmpl w:val="8AC408EA"/>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FA56F3D"/>
    <w:multiLevelType w:val="hybridMultilevel"/>
    <w:tmpl w:val="F530D4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4A24628"/>
    <w:multiLevelType w:val="hybridMultilevel"/>
    <w:tmpl w:val="73608D04"/>
    <w:lvl w:ilvl="0" w:tplc="280CAD5A">
      <w:start w:val="3"/>
      <w:numFmt w:val="bullet"/>
      <w:lvlText w:val="•"/>
      <w:lvlJc w:val="left"/>
      <w:pPr>
        <w:ind w:left="1080" w:hanging="720"/>
      </w:pPr>
      <w:rPr>
        <w:rFonts w:ascii="Arial" w:eastAsiaTheme="minorEastAsia"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D101763"/>
    <w:multiLevelType w:val="hybridMultilevel"/>
    <w:tmpl w:val="0958C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F7F1184"/>
    <w:multiLevelType w:val="hybridMultilevel"/>
    <w:tmpl w:val="BB60EF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462918034">
    <w:abstractNumId w:val="27"/>
  </w:num>
  <w:num w:numId="2" w16cid:durableId="549151317">
    <w:abstractNumId w:val="32"/>
  </w:num>
  <w:num w:numId="3" w16cid:durableId="363018707">
    <w:abstractNumId w:val="28"/>
  </w:num>
  <w:num w:numId="4" w16cid:durableId="1108159046">
    <w:abstractNumId w:val="38"/>
  </w:num>
  <w:num w:numId="5" w16cid:durableId="781535584">
    <w:abstractNumId w:val="0"/>
  </w:num>
  <w:num w:numId="6" w16cid:durableId="1078402576">
    <w:abstractNumId w:val="33"/>
  </w:num>
  <w:num w:numId="7" w16cid:durableId="492372869">
    <w:abstractNumId w:val="10"/>
  </w:num>
  <w:num w:numId="8" w16cid:durableId="1503161706">
    <w:abstractNumId w:val="9"/>
  </w:num>
  <w:num w:numId="9" w16cid:durableId="141235308">
    <w:abstractNumId w:val="2"/>
  </w:num>
  <w:num w:numId="10" w16cid:durableId="1891644521">
    <w:abstractNumId w:val="1"/>
  </w:num>
  <w:num w:numId="11" w16cid:durableId="1051152870">
    <w:abstractNumId w:val="25"/>
  </w:num>
  <w:num w:numId="12" w16cid:durableId="1505851516">
    <w:abstractNumId w:val="40"/>
  </w:num>
  <w:num w:numId="13" w16cid:durableId="2094666500">
    <w:abstractNumId w:val="7"/>
  </w:num>
  <w:num w:numId="14" w16cid:durableId="1318533633">
    <w:abstractNumId w:val="16"/>
  </w:num>
  <w:num w:numId="15" w16cid:durableId="25567764">
    <w:abstractNumId w:val="35"/>
  </w:num>
  <w:num w:numId="16" w16cid:durableId="852184495">
    <w:abstractNumId w:val="23"/>
  </w:num>
  <w:num w:numId="17" w16cid:durableId="1585143099">
    <w:abstractNumId w:val="20"/>
  </w:num>
  <w:num w:numId="18" w16cid:durableId="1862429033">
    <w:abstractNumId w:val="11"/>
  </w:num>
  <w:num w:numId="19" w16cid:durableId="151530814">
    <w:abstractNumId w:val="13"/>
  </w:num>
  <w:num w:numId="20" w16cid:durableId="2041277132">
    <w:abstractNumId w:val="18"/>
  </w:num>
  <w:num w:numId="21" w16cid:durableId="1567183450">
    <w:abstractNumId w:val="24"/>
  </w:num>
  <w:num w:numId="22" w16cid:durableId="1356997951">
    <w:abstractNumId w:val="4"/>
  </w:num>
  <w:num w:numId="23" w16cid:durableId="1053306130">
    <w:abstractNumId w:val="15"/>
  </w:num>
  <w:num w:numId="24" w16cid:durableId="1425879155">
    <w:abstractNumId w:val="36"/>
  </w:num>
  <w:num w:numId="25" w16cid:durableId="249703954">
    <w:abstractNumId w:val="41"/>
  </w:num>
  <w:num w:numId="26" w16cid:durableId="1588227429">
    <w:abstractNumId w:val="14"/>
  </w:num>
  <w:num w:numId="27" w16cid:durableId="921568478">
    <w:abstractNumId w:val="12"/>
  </w:num>
  <w:num w:numId="28" w16cid:durableId="1198784551">
    <w:abstractNumId w:val="5"/>
  </w:num>
  <w:num w:numId="29" w16cid:durableId="1760636474">
    <w:abstractNumId w:val="42"/>
  </w:num>
  <w:num w:numId="30" w16cid:durableId="1819418059">
    <w:abstractNumId w:val="22"/>
    <w:lvlOverride w:ilvl="0">
      <w:startOverride w:val="1"/>
    </w:lvlOverride>
  </w:num>
  <w:num w:numId="31" w16cid:durableId="380253090">
    <w:abstractNumId w:val="30"/>
  </w:num>
  <w:num w:numId="32" w16cid:durableId="350880395">
    <w:abstractNumId w:val="37"/>
  </w:num>
  <w:num w:numId="33" w16cid:durableId="1812163623">
    <w:abstractNumId w:val="31"/>
  </w:num>
  <w:num w:numId="34" w16cid:durableId="451945605">
    <w:abstractNumId w:val="3"/>
  </w:num>
  <w:num w:numId="35" w16cid:durableId="777680059">
    <w:abstractNumId w:val="34"/>
  </w:num>
  <w:num w:numId="36" w16cid:durableId="1878814186">
    <w:abstractNumId w:val="39"/>
  </w:num>
  <w:num w:numId="37" w16cid:durableId="1769960703">
    <w:abstractNumId w:val="29"/>
  </w:num>
  <w:num w:numId="38" w16cid:durableId="2064598839">
    <w:abstractNumId w:val="19"/>
  </w:num>
  <w:num w:numId="39" w16cid:durableId="1128165428">
    <w:abstractNumId w:val="21"/>
  </w:num>
  <w:num w:numId="40" w16cid:durableId="1458261202">
    <w:abstractNumId w:val="26"/>
  </w:num>
  <w:num w:numId="41" w16cid:durableId="2043751314">
    <w:abstractNumId w:val="6"/>
  </w:num>
  <w:num w:numId="42" w16cid:durableId="377165330">
    <w:abstractNumId w:val="43"/>
  </w:num>
  <w:num w:numId="43" w16cid:durableId="227034048">
    <w:abstractNumId w:val="17"/>
  </w:num>
  <w:num w:numId="44" w16cid:durableId="75775522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grammar="clean"/>
  <w:defaultTabStop w:val="720"/>
  <w:characterSpacingControl w:val="doNotCompress"/>
  <w:hdrShapeDefaults>
    <o:shapedefaults v:ext="edit" spidmax="2117"/>
  </w:hdrShapeDefaults>
  <w:footnotePr>
    <w:footnote w:id="-1"/>
    <w:footnote w:id="0"/>
    <w:footnote w:id="1"/>
  </w:footnotePr>
  <w:endnotePr>
    <w:endnote w:id="-1"/>
    <w:endnote w:id="0"/>
    <w:endnote w:id="1"/>
  </w:endnotePr>
  <w:compat>
    <w:useFELayou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jcyNrc0NTQxMDazMDdS0lEKTi0uzszPAykwrQUAc3ozvywAAAA="/>
  </w:docVars>
  <w:rsids>
    <w:rsidRoot w:val="008B10B0"/>
    <w:rsid w:val="0000025D"/>
    <w:rsid w:val="00000861"/>
    <w:rsid w:val="00000F38"/>
    <w:rsid w:val="00000F67"/>
    <w:rsid w:val="000030E4"/>
    <w:rsid w:val="000032E5"/>
    <w:rsid w:val="00003870"/>
    <w:rsid w:val="00003BDE"/>
    <w:rsid w:val="000044A3"/>
    <w:rsid w:val="00004514"/>
    <w:rsid w:val="00004C2A"/>
    <w:rsid w:val="000056B4"/>
    <w:rsid w:val="00005844"/>
    <w:rsid w:val="0000613D"/>
    <w:rsid w:val="00006AAA"/>
    <w:rsid w:val="00006DF7"/>
    <w:rsid w:val="00007C80"/>
    <w:rsid w:val="00010345"/>
    <w:rsid w:val="00010482"/>
    <w:rsid w:val="00010D2F"/>
    <w:rsid w:val="00010E37"/>
    <w:rsid w:val="00011834"/>
    <w:rsid w:val="00011B72"/>
    <w:rsid w:val="000150B7"/>
    <w:rsid w:val="0001559F"/>
    <w:rsid w:val="0001642D"/>
    <w:rsid w:val="00016601"/>
    <w:rsid w:val="00016FAC"/>
    <w:rsid w:val="00017F8A"/>
    <w:rsid w:val="00020976"/>
    <w:rsid w:val="00020B95"/>
    <w:rsid w:val="0002145C"/>
    <w:rsid w:val="0002154B"/>
    <w:rsid w:val="000219FC"/>
    <w:rsid w:val="0002209C"/>
    <w:rsid w:val="00022123"/>
    <w:rsid w:val="00022A3B"/>
    <w:rsid w:val="0002348D"/>
    <w:rsid w:val="00023924"/>
    <w:rsid w:val="00024418"/>
    <w:rsid w:val="00024F4D"/>
    <w:rsid w:val="00026456"/>
    <w:rsid w:val="00026F81"/>
    <w:rsid w:val="0002703A"/>
    <w:rsid w:val="00027D34"/>
    <w:rsid w:val="00030267"/>
    <w:rsid w:val="00030447"/>
    <w:rsid w:val="00031B34"/>
    <w:rsid w:val="00031E1E"/>
    <w:rsid w:val="00031EF4"/>
    <w:rsid w:val="00031F2E"/>
    <w:rsid w:val="00032759"/>
    <w:rsid w:val="00032ACB"/>
    <w:rsid w:val="000340D9"/>
    <w:rsid w:val="000347DC"/>
    <w:rsid w:val="000357FA"/>
    <w:rsid w:val="00035950"/>
    <w:rsid w:val="0003601D"/>
    <w:rsid w:val="00036279"/>
    <w:rsid w:val="0003676D"/>
    <w:rsid w:val="00040568"/>
    <w:rsid w:val="000409E2"/>
    <w:rsid w:val="00041190"/>
    <w:rsid w:val="0004154C"/>
    <w:rsid w:val="00041761"/>
    <w:rsid w:val="0004198C"/>
    <w:rsid w:val="000422DC"/>
    <w:rsid w:val="00043183"/>
    <w:rsid w:val="000431AB"/>
    <w:rsid w:val="00043501"/>
    <w:rsid w:val="00043B64"/>
    <w:rsid w:val="00044192"/>
    <w:rsid w:val="000442C1"/>
    <w:rsid w:val="000442D7"/>
    <w:rsid w:val="00044AC9"/>
    <w:rsid w:val="00044CAD"/>
    <w:rsid w:val="00044FD1"/>
    <w:rsid w:val="00045248"/>
    <w:rsid w:val="00045C98"/>
    <w:rsid w:val="00045E53"/>
    <w:rsid w:val="00045FB7"/>
    <w:rsid w:val="000464DE"/>
    <w:rsid w:val="000468D6"/>
    <w:rsid w:val="00046CC8"/>
    <w:rsid w:val="000474AF"/>
    <w:rsid w:val="00047AD0"/>
    <w:rsid w:val="000502F0"/>
    <w:rsid w:val="0005084D"/>
    <w:rsid w:val="000509FD"/>
    <w:rsid w:val="00050CE8"/>
    <w:rsid w:val="00052144"/>
    <w:rsid w:val="000528DB"/>
    <w:rsid w:val="00052C93"/>
    <w:rsid w:val="00053130"/>
    <w:rsid w:val="00053840"/>
    <w:rsid w:val="00053DA3"/>
    <w:rsid w:val="000548DE"/>
    <w:rsid w:val="0005517C"/>
    <w:rsid w:val="0005598F"/>
    <w:rsid w:val="000565C2"/>
    <w:rsid w:val="00057364"/>
    <w:rsid w:val="00057DE5"/>
    <w:rsid w:val="00060067"/>
    <w:rsid w:val="0006033C"/>
    <w:rsid w:val="00061522"/>
    <w:rsid w:val="0006204E"/>
    <w:rsid w:val="0006212A"/>
    <w:rsid w:val="000622E5"/>
    <w:rsid w:val="000637D2"/>
    <w:rsid w:val="00064B2F"/>
    <w:rsid w:val="00065105"/>
    <w:rsid w:val="00066029"/>
    <w:rsid w:val="000660D0"/>
    <w:rsid w:val="00066224"/>
    <w:rsid w:val="000662EC"/>
    <w:rsid w:val="00066307"/>
    <w:rsid w:val="00066B5E"/>
    <w:rsid w:val="00066BB9"/>
    <w:rsid w:val="000673CC"/>
    <w:rsid w:val="00067FBB"/>
    <w:rsid w:val="00070B29"/>
    <w:rsid w:val="00071068"/>
    <w:rsid w:val="000712E0"/>
    <w:rsid w:val="00071522"/>
    <w:rsid w:val="00072D3B"/>
    <w:rsid w:val="00072EF9"/>
    <w:rsid w:val="000730B5"/>
    <w:rsid w:val="000743A5"/>
    <w:rsid w:val="000744C1"/>
    <w:rsid w:val="00074C67"/>
    <w:rsid w:val="00074D93"/>
    <w:rsid w:val="00074F38"/>
    <w:rsid w:val="00074F4A"/>
    <w:rsid w:val="000756D8"/>
    <w:rsid w:val="000758DC"/>
    <w:rsid w:val="000765E2"/>
    <w:rsid w:val="000767D3"/>
    <w:rsid w:val="00076DBA"/>
    <w:rsid w:val="00077513"/>
    <w:rsid w:val="000778EB"/>
    <w:rsid w:val="0008061B"/>
    <w:rsid w:val="0008084F"/>
    <w:rsid w:val="000808C3"/>
    <w:rsid w:val="00080CB7"/>
    <w:rsid w:val="00082F33"/>
    <w:rsid w:val="000832D1"/>
    <w:rsid w:val="00083463"/>
    <w:rsid w:val="000837A6"/>
    <w:rsid w:val="00084FE7"/>
    <w:rsid w:val="000850AA"/>
    <w:rsid w:val="000874B0"/>
    <w:rsid w:val="000874C3"/>
    <w:rsid w:val="000903BB"/>
    <w:rsid w:val="00090917"/>
    <w:rsid w:val="00091897"/>
    <w:rsid w:val="00091DB8"/>
    <w:rsid w:val="000923A2"/>
    <w:rsid w:val="00092DD9"/>
    <w:rsid w:val="0009454F"/>
    <w:rsid w:val="0009457A"/>
    <w:rsid w:val="000946B4"/>
    <w:rsid w:val="00094A1D"/>
    <w:rsid w:val="00094A75"/>
    <w:rsid w:val="00094E54"/>
    <w:rsid w:val="00094FC6"/>
    <w:rsid w:val="00095104"/>
    <w:rsid w:val="0009708A"/>
    <w:rsid w:val="000972BE"/>
    <w:rsid w:val="000A023A"/>
    <w:rsid w:val="000A0722"/>
    <w:rsid w:val="000A1220"/>
    <w:rsid w:val="000A1702"/>
    <w:rsid w:val="000A18E2"/>
    <w:rsid w:val="000A241C"/>
    <w:rsid w:val="000A2621"/>
    <w:rsid w:val="000A3AB7"/>
    <w:rsid w:val="000A46F5"/>
    <w:rsid w:val="000A536F"/>
    <w:rsid w:val="000A545E"/>
    <w:rsid w:val="000A55EF"/>
    <w:rsid w:val="000A5C50"/>
    <w:rsid w:val="000A77D0"/>
    <w:rsid w:val="000A79AA"/>
    <w:rsid w:val="000B1133"/>
    <w:rsid w:val="000B19C2"/>
    <w:rsid w:val="000B35FE"/>
    <w:rsid w:val="000B3FFE"/>
    <w:rsid w:val="000B407E"/>
    <w:rsid w:val="000B49BF"/>
    <w:rsid w:val="000B5E10"/>
    <w:rsid w:val="000B6003"/>
    <w:rsid w:val="000B6D6B"/>
    <w:rsid w:val="000B7038"/>
    <w:rsid w:val="000B7533"/>
    <w:rsid w:val="000B77B2"/>
    <w:rsid w:val="000B7A02"/>
    <w:rsid w:val="000B7FC2"/>
    <w:rsid w:val="000C0896"/>
    <w:rsid w:val="000C11C0"/>
    <w:rsid w:val="000C17B1"/>
    <w:rsid w:val="000C1B90"/>
    <w:rsid w:val="000C25B5"/>
    <w:rsid w:val="000C2D98"/>
    <w:rsid w:val="000C383D"/>
    <w:rsid w:val="000C38C9"/>
    <w:rsid w:val="000C38E1"/>
    <w:rsid w:val="000C42E8"/>
    <w:rsid w:val="000C4901"/>
    <w:rsid w:val="000C57BC"/>
    <w:rsid w:val="000C5837"/>
    <w:rsid w:val="000C590B"/>
    <w:rsid w:val="000C661D"/>
    <w:rsid w:val="000C6698"/>
    <w:rsid w:val="000C6D6F"/>
    <w:rsid w:val="000C74CE"/>
    <w:rsid w:val="000C7839"/>
    <w:rsid w:val="000D088B"/>
    <w:rsid w:val="000D0C10"/>
    <w:rsid w:val="000D130B"/>
    <w:rsid w:val="000D164E"/>
    <w:rsid w:val="000D1F81"/>
    <w:rsid w:val="000D2626"/>
    <w:rsid w:val="000D2D50"/>
    <w:rsid w:val="000D354D"/>
    <w:rsid w:val="000D3C36"/>
    <w:rsid w:val="000D3DDC"/>
    <w:rsid w:val="000D4160"/>
    <w:rsid w:val="000D453B"/>
    <w:rsid w:val="000D494F"/>
    <w:rsid w:val="000D4DFA"/>
    <w:rsid w:val="000D5B38"/>
    <w:rsid w:val="000D5D36"/>
    <w:rsid w:val="000D6274"/>
    <w:rsid w:val="000D660C"/>
    <w:rsid w:val="000D676F"/>
    <w:rsid w:val="000D6929"/>
    <w:rsid w:val="000D6BCA"/>
    <w:rsid w:val="000D743A"/>
    <w:rsid w:val="000D745F"/>
    <w:rsid w:val="000D7573"/>
    <w:rsid w:val="000D7812"/>
    <w:rsid w:val="000D7D37"/>
    <w:rsid w:val="000E1065"/>
    <w:rsid w:val="000E1612"/>
    <w:rsid w:val="000E19B1"/>
    <w:rsid w:val="000E28C8"/>
    <w:rsid w:val="000E2C5D"/>
    <w:rsid w:val="000E2E34"/>
    <w:rsid w:val="000E2F6C"/>
    <w:rsid w:val="000E49BD"/>
    <w:rsid w:val="000E4A58"/>
    <w:rsid w:val="000E514D"/>
    <w:rsid w:val="000E538D"/>
    <w:rsid w:val="000E58A6"/>
    <w:rsid w:val="000E58B9"/>
    <w:rsid w:val="000E62B5"/>
    <w:rsid w:val="000E64AA"/>
    <w:rsid w:val="000E6778"/>
    <w:rsid w:val="000E7FC7"/>
    <w:rsid w:val="000F0B09"/>
    <w:rsid w:val="000F15E4"/>
    <w:rsid w:val="000F2D16"/>
    <w:rsid w:val="000F3487"/>
    <w:rsid w:val="000F46A6"/>
    <w:rsid w:val="000F4789"/>
    <w:rsid w:val="000F5A11"/>
    <w:rsid w:val="000F5AB8"/>
    <w:rsid w:val="000F5E92"/>
    <w:rsid w:val="000F6B1B"/>
    <w:rsid w:val="000F6CC8"/>
    <w:rsid w:val="000F77C6"/>
    <w:rsid w:val="001001E7"/>
    <w:rsid w:val="001007A0"/>
    <w:rsid w:val="00100BD0"/>
    <w:rsid w:val="00100F65"/>
    <w:rsid w:val="00101596"/>
    <w:rsid w:val="00102AFD"/>
    <w:rsid w:val="0010409F"/>
    <w:rsid w:val="0010425B"/>
    <w:rsid w:val="00105008"/>
    <w:rsid w:val="0010573B"/>
    <w:rsid w:val="001063DC"/>
    <w:rsid w:val="001064B1"/>
    <w:rsid w:val="00107245"/>
    <w:rsid w:val="00110262"/>
    <w:rsid w:val="00111B46"/>
    <w:rsid w:val="00111FFF"/>
    <w:rsid w:val="00112C4A"/>
    <w:rsid w:val="00114464"/>
    <w:rsid w:val="00114FA8"/>
    <w:rsid w:val="00115699"/>
    <w:rsid w:val="001157A0"/>
    <w:rsid w:val="001161F5"/>
    <w:rsid w:val="00116257"/>
    <w:rsid w:val="00116710"/>
    <w:rsid w:val="00116B8E"/>
    <w:rsid w:val="00117109"/>
    <w:rsid w:val="00117F4D"/>
    <w:rsid w:val="00120429"/>
    <w:rsid w:val="00122EB0"/>
    <w:rsid w:val="00123B06"/>
    <w:rsid w:val="00123CE0"/>
    <w:rsid w:val="00123EFC"/>
    <w:rsid w:val="00124516"/>
    <w:rsid w:val="001247E9"/>
    <w:rsid w:val="00125866"/>
    <w:rsid w:val="00126F33"/>
    <w:rsid w:val="00126FED"/>
    <w:rsid w:val="001270F9"/>
    <w:rsid w:val="00127241"/>
    <w:rsid w:val="00131588"/>
    <w:rsid w:val="00131F42"/>
    <w:rsid w:val="001329D2"/>
    <w:rsid w:val="001329EE"/>
    <w:rsid w:val="00133046"/>
    <w:rsid w:val="00134271"/>
    <w:rsid w:val="001342B6"/>
    <w:rsid w:val="00134528"/>
    <w:rsid w:val="00134B5A"/>
    <w:rsid w:val="00134DE6"/>
    <w:rsid w:val="0013522F"/>
    <w:rsid w:val="0013576E"/>
    <w:rsid w:val="00136122"/>
    <w:rsid w:val="0013638E"/>
    <w:rsid w:val="00137D63"/>
    <w:rsid w:val="00137DE1"/>
    <w:rsid w:val="00140111"/>
    <w:rsid w:val="001411CC"/>
    <w:rsid w:val="00141B83"/>
    <w:rsid w:val="00143E4F"/>
    <w:rsid w:val="00144418"/>
    <w:rsid w:val="00144B79"/>
    <w:rsid w:val="00145674"/>
    <w:rsid w:val="001457DE"/>
    <w:rsid w:val="0014588F"/>
    <w:rsid w:val="00146670"/>
    <w:rsid w:val="001467C1"/>
    <w:rsid w:val="00146826"/>
    <w:rsid w:val="00146E1B"/>
    <w:rsid w:val="00146E39"/>
    <w:rsid w:val="00147771"/>
    <w:rsid w:val="00147838"/>
    <w:rsid w:val="00147B2B"/>
    <w:rsid w:val="001509F5"/>
    <w:rsid w:val="00150A40"/>
    <w:rsid w:val="00150ECB"/>
    <w:rsid w:val="0015268A"/>
    <w:rsid w:val="00152FE5"/>
    <w:rsid w:val="001530A6"/>
    <w:rsid w:val="00153EE1"/>
    <w:rsid w:val="0015410A"/>
    <w:rsid w:val="0015456A"/>
    <w:rsid w:val="0015468D"/>
    <w:rsid w:val="001546B8"/>
    <w:rsid w:val="00154C0E"/>
    <w:rsid w:val="001567DC"/>
    <w:rsid w:val="0015738D"/>
    <w:rsid w:val="00157C5A"/>
    <w:rsid w:val="0016003F"/>
    <w:rsid w:val="00160249"/>
    <w:rsid w:val="00160FDF"/>
    <w:rsid w:val="00162F9D"/>
    <w:rsid w:val="001636B6"/>
    <w:rsid w:val="001637D4"/>
    <w:rsid w:val="00163B79"/>
    <w:rsid w:val="00163FC0"/>
    <w:rsid w:val="0016424D"/>
    <w:rsid w:val="001642A6"/>
    <w:rsid w:val="00165FCD"/>
    <w:rsid w:val="00166C97"/>
    <w:rsid w:val="0016768E"/>
    <w:rsid w:val="0017014E"/>
    <w:rsid w:val="00170DD8"/>
    <w:rsid w:val="001712AF"/>
    <w:rsid w:val="0017163E"/>
    <w:rsid w:val="00172103"/>
    <w:rsid w:val="00173150"/>
    <w:rsid w:val="00174DF4"/>
    <w:rsid w:val="0017537A"/>
    <w:rsid w:val="00175F01"/>
    <w:rsid w:val="0017634D"/>
    <w:rsid w:val="001766F3"/>
    <w:rsid w:val="00176CAB"/>
    <w:rsid w:val="00176FED"/>
    <w:rsid w:val="0017735F"/>
    <w:rsid w:val="001809D1"/>
    <w:rsid w:val="00180CEB"/>
    <w:rsid w:val="00180D53"/>
    <w:rsid w:val="001810F3"/>
    <w:rsid w:val="001815B4"/>
    <w:rsid w:val="00182DB4"/>
    <w:rsid w:val="001834C9"/>
    <w:rsid w:val="00183C52"/>
    <w:rsid w:val="00184A0D"/>
    <w:rsid w:val="001855B5"/>
    <w:rsid w:val="001858C0"/>
    <w:rsid w:val="0018664F"/>
    <w:rsid w:val="00186A23"/>
    <w:rsid w:val="00186C6E"/>
    <w:rsid w:val="00186FA8"/>
    <w:rsid w:val="0018725A"/>
    <w:rsid w:val="00187281"/>
    <w:rsid w:val="001879EC"/>
    <w:rsid w:val="00187AD1"/>
    <w:rsid w:val="00190262"/>
    <w:rsid w:val="00191328"/>
    <w:rsid w:val="0019147B"/>
    <w:rsid w:val="00191C4C"/>
    <w:rsid w:val="00191DAF"/>
    <w:rsid w:val="00192169"/>
    <w:rsid w:val="00193D07"/>
    <w:rsid w:val="00193E37"/>
    <w:rsid w:val="00193F30"/>
    <w:rsid w:val="00193FF1"/>
    <w:rsid w:val="00194053"/>
    <w:rsid w:val="001942BF"/>
    <w:rsid w:val="00194499"/>
    <w:rsid w:val="00194AE6"/>
    <w:rsid w:val="00194CBA"/>
    <w:rsid w:val="001952E2"/>
    <w:rsid w:val="001961D2"/>
    <w:rsid w:val="0019663D"/>
    <w:rsid w:val="001967B3"/>
    <w:rsid w:val="00197171"/>
    <w:rsid w:val="001A0099"/>
    <w:rsid w:val="001A1449"/>
    <w:rsid w:val="001A1FDA"/>
    <w:rsid w:val="001A35EA"/>
    <w:rsid w:val="001A3C35"/>
    <w:rsid w:val="001A4157"/>
    <w:rsid w:val="001A419E"/>
    <w:rsid w:val="001A4B47"/>
    <w:rsid w:val="001A5446"/>
    <w:rsid w:val="001A5639"/>
    <w:rsid w:val="001A5E67"/>
    <w:rsid w:val="001A6032"/>
    <w:rsid w:val="001A6275"/>
    <w:rsid w:val="001A628F"/>
    <w:rsid w:val="001A63C2"/>
    <w:rsid w:val="001A6B78"/>
    <w:rsid w:val="001A7DF3"/>
    <w:rsid w:val="001B0234"/>
    <w:rsid w:val="001B0439"/>
    <w:rsid w:val="001B10FF"/>
    <w:rsid w:val="001B15D1"/>
    <w:rsid w:val="001B17CF"/>
    <w:rsid w:val="001B1831"/>
    <w:rsid w:val="001B22C5"/>
    <w:rsid w:val="001B277B"/>
    <w:rsid w:val="001B303C"/>
    <w:rsid w:val="001B307B"/>
    <w:rsid w:val="001B41F1"/>
    <w:rsid w:val="001B44B1"/>
    <w:rsid w:val="001B4A4B"/>
    <w:rsid w:val="001B5C6A"/>
    <w:rsid w:val="001B5F53"/>
    <w:rsid w:val="001B64F1"/>
    <w:rsid w:val="001B6854"/>
    <w:rsid w:val="001B6DE5"/>
    <w:rsid w:val="001B6E37"/>
    <w:rsid w:val="001B712C"/>
    <w:rsid w:val="001B7627"/>
    <w:rsid w:val="001B7848"/>
    <w:rsid w:val="001C1CA1"/>
    <w:rsid w:val="001C2945"/>
    <w:rsid w:val="001C2EDE"/>
    <w:rsid w:val="001C3A04"/>
    <w:rsid w:val="001C461A"/>
    <w:rsid w:val="001C4707"/>
    <w:rsid w:val="001C4AC4"/>
    <w:rsid w:val="001C51A6"/>
    <w:rsid w:val="001C54D8"/>
    <w:rsid w:val="001C5505"/>
    <w:rsid w:val="001C6879"/>
    <w:rsid w:val="001C6AC1"/>
    <w:rsid w:val="001C7345"/>
    <w:rsid w:val="001C7E6B"/>
    <w:rsid w:val="001C7F3A"/>
    <w:rsid w:val="001D029D"/>
    <w:rsid w:val="001D03CF"/>
    <w:rsid w:val="001D04FC"/>
    <w:rsid w:val="001D0654"/>
    <w:rsid w:val="001D1456"/>
    <w:rsid w:val="001D18DA"/>
    <w:rsid w:val="001D359D"/>
    <w:rsid w:val="001D3FF9"/>
    <w:rsid w:val="001D42E4"/>
    <w:rsid w:val="001D49E9"/>
    <w:rsid w:val="001D4AD9"/>
    <w:rsid w:val="001D4E53"/>
    <w:rsid w:val="001D5042"/>
    <w:rsid w:val="001D59EF"/>
    <w:rsid w:val="001D614A"/>
    <w:rsid w:val="001D6D30"/>
    <w:rsid w:val="001D7391"/>
    <w:rsid w:val="001D73F6"/>
    <w:rsid w:val="001D7660"/>
    <w:rsid w:val="001E0729"/>
    <w:rsid w:val="001E09DE"/>
    <w:rsid w:val="001E0DB7"/>
    <w:rsid w:val="001E0FA9"/>
    <w:rsid w:val="001E131A"/>
    <w:rsid w:val="001E1512"/>
    <w:rsid w:val="001E2309"/>
    <w:rsid w:val="001E2939"/>
    <w:rsid w:val="001E2BC1"/>
    <w:rsid w:val="001E352C"/>
    <w:rsid w:val="001E368A"/>
    <w:rsid w:val="001E4269"/>
    <w:rsid w:val="001E4341"/>
    <w:rsid w:val="001E637E"/>
    <w:rsid w:val="001E65C3"/>
    <w:rsid w:val="001E6C40"/>
    <w:rsid w:val="001E6D7F"/>
    <w:rsid w:val="001F0B7F"/>
    <w:rsid w:val="001F1593"/>
    <w:rsid w:val="001F165F"/>
    <w:rsid w:val="001F1D7F"/>
    <w:rsid w:val="001F20A9"/>
    <w:rsid w:val="001F27EA"/>
    <w:rsid w:val="001F292D"/>
    <w:rsid w:val="001F3CCD"/>
    <w:rsid w:val="001F4185"/>
    <w:rsid w:val="001F6F88"/>
    <w:rsid w:val="001F7304"/>
    <w:rsid w:val="001F74F9"/>
    <w:rsid w:val="001F7D48"/>
    <w:rsid w:val="00200833"/>
    <w:rsid w:val="00200A75"/>
    <w:rsid w:val="002014C0"/>
    <w:rsid w:val="00201AB1"/>
    <w:rsid w:val="00201F42"/>
    <w:rsid w:val="00202450"/>
    <w:rsid w:val="00203264"/>
    <w:rsid w:val="002033CC"/>
    <w:rsid w:val="00203A67"/>
    <w:rsid w:val="00203C9A"/>
    <w:rsid w:val="00204618"/>
    <w:rsid w:val="002047FA"/>
    <w:rsid w:val="00204AA8"/>
    <w:rsid w:val="002051CE"/>
    <w:rsid w:val="002058E2"/>
    <w:rsid w:val="00205AF1"/>
    <w:rsid w:val="00206261"/>
    <w:rsid w:val="00206395"/>
    <w:rsid w:val="00206672"/>
    <w:rsid w:val="00207D62"/>
    <w:rsid w:val="002102E4"/>
    <w:rsid w:val="0021095C"/>
    <w:rsid w:val="00210F24"/>
    <w:rsid w:val="0021130A"/>
    <w:rsid w:val="00211648"/>
    <w:rsid w:val="00211914"/>
    <w:rsid w:val="00211E57"/>
    <w:rsid w:val="0021209E"/>
    <w:rsid w:val="002124E4"/>
    <w:rsid w:val="002127D7"/>
    <w:rsid w:val="00212919"/>
    <w:rsid w:val="00213AC0"/>
    <w:rsid w:val="00213C1C"/>
    <w:rsid w:val="00214826"/>
    <w:rsid w:val="0021511B"/>
    <w:rsid w:val="00216429"/>
    <w:rsid w:val="00216C0F"/>
    <w:rsid w:val="0021704A"/>
    <w:rsid w:val="002171A2"/>
    <w:rsid w:val="00220997"/>
    <w:rsid w:val="00220CE6"/>
    <w:rsid w:val="00220FDB"/>
    <w:rsid w:val="002210B0"/>
    <w:rsid w:val="00221988"/>
    <w:rsid w:val="00221B1C"/>
    <w:rsid w:val="00221B5B"/>
    <w:rsid w:val="00221C7D"/>
    <w:rsid w:val="00221E6A"/>
    <w:rsid w:val="00222055"/>
    <w:rsid w:val="00222AC2"/>
    <w:rsid w:val="00222AE0"/>
    <w:rsid w:val="00223245"/>
    <w:rsid w:val="002235B2"/>
    <w:rsid w:val="00223E16"/>
    <w:rsid w:val="00224338"/>
    <w:rsid w:val="0022449C"/>
    <w:rsid w:val="0022550D"/>
    <w:rsid w:val="00225889"/>
    <w:rsid w:val="002263D1"/>
    <w:rsid w:val="0022714C"/>
    <w:rsid w:val="00227E98"/>
    <w:rsid w:val="00227EF4"/>
    <w:rsid w:val="00230503"/>
    <w:rsid w:val="00230852"/>
    <w:rsid w:val="002309E6"/>
    <w:rsid w:val="00230A4D"/>
    <w:rsid w:val="00230E89"/>
    <w:rsid w:val="002310B2"/>
    <w:rsid w:val="00231B9D"/>
    <w:rsid w:val="00231F33"/>
    <w:rsid w:val="00232382"/>
    <w:rsid w:val="00232E6A"/>
    <w:rsid w:val="00233F18"/>
    <w:rsid w:val="00234C83"/>
    <w:rsid w:val="0023578C"/>
    <w:rsid w:val="00235BDC"/>
    <w:rsid w:val="00235D9C"/>
    <w:rsid w:val="00236404"/>
    <w:rsid w:val="00240563"/>
    <w:rsid w:val="0024354B"/>
    <w:rsid w:val="00244023"/>
    <w:rsid w:val="00246CDE"/>
    <w:rsid w:val="00246D9F"/>
    <w:rsid w:val="00247EB8"/>
    <w:rsid w:val="002502F3"/>
    <w:rsid w:val="002503F0"/>
    <w:rsid w:val="00251515"/>
    <w:rsid w:val="00251756"/>
    <w:rsid w:val="00252455"/>
    <w:rsid w:val="00252AF9"/>
    <w:rsid w:val="00252D2D"/>
    <w:rsid w:val="00253513"/>
    <w:rsid w:val="002535E2"/>
    <w:rsid w:val="00253A95"/>
    <w:rsid w:val="0025447F"/>
    <w:rsid w:val="00254BA9"/>
    <w:rsid w:val="00254DA1"/>
    <w:rsid w:val="00255F05"/>
    <w:rsid w:val="0025699C"/>
    <w:rsid w:val="0025752A"/>
    <w:rsid w:val="0025783F"/>
    <w:rsid w:val="00257AC8"/>
    <w:rsid w:val="00257BDE"/>
    <w:rsid w:val="00257CDF"/>
    <w:rsid w:val="002608BC"/>
    <w:rsid w:val="00260F95"/>
    <w:rsid w:val="00261013"/>
    <w:rsid w:val="00261057"/>
    <w:rsid w:val="00262079"/>
    <w:rsid w:val="0026289B"/>
    <w:rsid w:val="002629CD"/>
    <w:rsid w:val="00263087"/>
    <w:rsid w:val="002630D1"/>
    <w:rsid w:val="0026328D"/>
    <w:rsid w:val="00263840"/>
    <w:rsid w:val="002638AA"/>
    <w:rsid w:val="00264027"/>
    <w:rsid w:val="00264C01"/>
    <w:rsid w:val="00264FCE"/>
    <w:rsid w:val="0026536F"/>
    <w:rsid w:val="002657C5"/>
    <w:rsid w:val="00265D3B"/>
    <w:rsid w:val="00265DCC"/>
    <w:rsid w:val="00265DF2"/>
    <w:rsid w:val="00265F4C"/>
    <w:rsid w:val="002660A7"/>
    <w:rsid w:val="002667C4"/>
    <w:rsid w:val="0026694D"/>
    <w:rsid w:val="00267869"/>
    <w:rsid w:val="002679B0"/>
    <w:rsid w:val="002707D7"/>
    <w:rsid w:val="00270959"/>
    <w:rsid w:val="00270AB5"/>
    <w:rsid w:val="00270E5F"/>
    <w:rsid w:val="00272817"/>
    <w:rsid w:val="00272B0A"/>
    <w:rsid w:val="00272D4E"/>
    <w:rsid w:val="00272E50"/>
    <w:rsid w:val="00273F45"/>
    <w:rsid w:val="002740C9"/>
    <w:rsid w:val="002753F4"/>
    <w:rsid w:val="00275AE6"/>
    <w:rsid w:val="00275FE3"/>
    <w:rsid w:val="002761B1"/>
    <w:rsid w:val="0027700C"/>
    <w:rsid w:val="002776F4"/>
    <w:rsid w:val="0028078D"/>
    <w:rsid w:val="002808B1"/>
    <w:rsid w:val="002815C7"/>
    <w:rsid w:val="00281EBD"/>
    <w:rsid w:val="0028231B"/>
    <w:rsid w:val="00282E24"/>
    <w:rsid w:val="00283F55"/>
    <w:rsid w:val="00284080"/>
    <w:rsid w:val="00284108"/>
    <w:rsid w:val="00284568"/>
    <w:rsid w:val="002848D6"/>
    <w:rsid w:val="00284AD4"/>
    <w:rsid w:val="00284EA0"/>
    <w:rsid w:val="002853A7"/>
    <w:rsid w:val="00285A87"/>
    <w:rsid w:val="00286094"/>
    <w:rsid w:val="002866C5"/>
    <w:rsid w:val="00287E79"/>
    <w:rsid w:val="00290101"/>
    <w:rsid w:val="00290191"/>
    <w:rsid w:val="002915DE"/>
    <w:rsid w:val="00291673"/>
    <w:rsid w:val="00292042"/>
    <w:rsid w:val="00292E0B"/>
    <w:rsid w:val="00293602"/>
    <w:rsid w:val="002937D1"/>
    <w:rsid w:val="002941D0"/>
    <w:rsid w:val="00294735"/>
    <w:rsid w:val="0029528F"/>
    <w:rsid w:val="00295407"/>
    <w:rsid w:val="00295EB9"/>
    <w:rsid w:val="002960BD"/>
    <w:rsid w:val="00296133"/>
    <w:rsid w:val="00296AEC"/>
    <w:rsid w:val="00296D41"/>
    <w:rsid w:val="00296FF9"/>
    <w:rsid w:val="002979B5"/>
    <w:rsid w:val="002979D7"/>
    <w:rsid w:val="002A0D06"/>
    <w:rsid w:val="002A0D79"/>
    <w:rsid w:val="002A1DDE"/>
    <w:rsid w:val="002A1FC9"/>
    <w:rsid w:val="002A21FB"/>
    <w:rsid w:val="002A2378"/>
    <w:rsid w:val="002A2927"/>
    <w:rsid w:val="002A3159"/>
    <w:rsid w:val="002A32FD"/>
    <w:rsid w:val="002A3F3F"/>
    <w:rsid w:val="002A4BC2"/>
    <w:rsid w:val="002A520D"/>
    <w:rsid w:val="002A5C40"/>
    <w:rsid w:val="002A71F0"/>
    <w:rsid w:val="002B0749"/>
    <w:rsid w:val="002B1C54"/>
    <w:rsid w:val="002B1D4A"/>
    <w:rsid w:val="002B1E01"/>
    <w:rsid w:val="002B260F"/>
    <w:rsid w:val="002B2DEB"/>
    <w:rsid w:val="002B30A0"/>
    <w:rsid w:val="002B3ADF"/>
    <w:rsid w:val="002B3D66"/>
    <w:rsid w:val="002B5939"/>
    <w:rsid w:val="002B5B48"/>
    <w:rsid w:val="002B6A6A"/>
    <w:rsid w:val="002B6BBC"/>
    <w:rsid w:val="002B6E38"/>
    <w:rsid w:val="002B7832"/>
    <w:rsid w:val="002B7A38"/>
    <w:rsid w:val="002C0152"/>
    <w:rsid w:val="002C0380"/>
    <w:rsid w:val="002C06FC"/>
    <w:rsid w:val="002C1E1A"/>
    <w:rsid w:val="002C2C00"/>
    <w:rsid w:val="002C32E9"/>
    <w:rsid w:val="002C3F84"/>
    <w:rsid w:val="002C4123"/>
    <w:rsid w:val="002C4C45"/>
    <w:rsid w:val="002C4C6B"/>
    <w:rsid w:val="002C50F6"/>
    <w:rsid w:val="002C5215"/>
    <w:rsid w:val="002C584A"/>
    <w:rsid w:val="002C5A58"/>
    <w:rsid w:val="002C6227"/>
    <w:rsid w:val="002C6BE5"/>
    <w:rsid w:val="002C6CD2"/>
    <w:rsid w:val="002C7722"/>
    <w:rsid w:val="002C7972"/>
    <w:rsid w:val="002C7E80"/>
    <w:rsid w:val="002D0C4E"/>
    <w:rsid w:val="002D2E6F"/>
    <w:rsid w:val="002D335C"/>
    <w:rsid w:val="002D34E0"/>
    <w:rsid w:val="002D3998"/>
    <w:rsid w:val="002D4247"/>
    <w:rsid w:val="002D4E82"/>
    <w:rsid w:val="002D58E8"/>
    <w:rsid w:val="002D5B01"/>
    <w:rsid w:val="002D608E"/>
    <w:rsid w:val="002D612F"/>
    <w:rsid w:val="002D7B2B"/>
    <w:rsid w:val="002D7E1A"/>
    <w:rsid w:val="002E0892"/>
    <w:rsid w:val="002E1170"/>
    <w:rsid w:val="002E17D4"/>
    <w:rsid w:val="002E1BDF"/>
    <w:rsid w:val="002E20EC"/>
    <w:rsid w:val="002E24F2"/>
    <w:rsid w:val="002E29E8"/>
    <w:rsid w:val="002E2F62"/>
    <w:rsid w:val="002E3EEA"/>
    <w:rsid w:val="002E4B1A"/>
    <w:rsid w:val="002E4F48"/>
    <w:rsid w:val="002E548C"/>
    <w:rsid w:val="002E752F"/>
    <w:rsid w:val="002E765C"/>
    <w:rsid w:val="002F013A"/>
    <w:rsid w:val="002F092F"/>
    <w:rsid w:val="002F1654"/>
    <w:rsid w:val="002F1C87"/>
    <w:rsid w:val="002F2433"/>
    <w:rsid w:val="002F299D"/>
    <w:rsid w:val="002F41F6"/>
    <w:rsid w:val="002F4A1C"/>
    <w:rsid w:val="002F4D61"/>
    <w:rsid w:val="002F5AD0"/>
    <w:rsid w:val="002F5FFA"/>
    <w:rsid w:val="002F6E0A"/>
    <w:rsid w:val="002F79A8"/>
    <w:rsid w:val="002F79AC"/>
    <w:rsid w:val="0030028E"/>
    <w:rsid w:val="00300468"/>
    <w:rsid w:val="0030055B"/>
    <w:rsid w:val="0030100B"/>
    <w:rsid w:val="00301A3A"/>
    <w:rsid w:val="003027C0"/>
    <w:rsid w:val="00302DE9"/>
    <w:rsid w:val="00303864"/>
    <w:rsid w:val="00303DA0"/>
    <w:rsid w:val="00303DFA"/>
    <w:rsid w:val="003042F9"/>
    <w:rsid w:val="003053A9"/>
    <w:rsid w:val="00305483"/>
    <w:rsid w:val="00305E44"/>
    <w:rsid w:val="00306569"/>
    <w:rsid w:val="003067CE"/>
    <w:rsid w:val="0030712D"/>
    <w:rsid w:val="0030729F"/>
    <w:rsid w:val="00310446"/>
    <w:rsid w:val="0031099E"/>
    <w:rsid w:val="00311560"/>
    <w:rsid w:val="00311F7D"/>
    <w:rsid w:val="00312483"/>
    <w:rsid w:val="00312936"/>
    <w:rsid w:val="00312D38"/>
    <w:rsid w:val="0031321B"/>
    <w:rsid w:val="003136F0"/>
    <w:rsid w:val="003139C9"/>
    <w:rsid w:val="00313DDF"/>
    <w:rsid w:val="0031412D"/>
    <w:rsid w:val="003151A4"/>
    <w:rsid w:val="003155A2"/>
    <w:rsid w:val="00315847"/>
    <w:rsid w:val="00316278"/>
    <w:rsid w:val="003167FF"/>
    <w:rsid w:val="00316E7E"/>
    <w:rsid w:val="00317D60"/>
    <w:rsid w:val="003203A4"/>
    <w:rsid w:val="003212C3"/>
    <w:rsid w:val="00321841"/>
    <w:rsid w:val="00323523"/>
    <w:rsid w:val="0032457A"/>
    <w:rsid w:val="0032489B"/>
    <w:rsid w:val="0032553A"/>
    <w:rsid w:val="003273CB"/>
    <w:rsid w:val="00330043"/>
    <w:rsid w:val="00330D5C"/>
    <w:rsid w:val="003323DF"/>
    <w:rsid w:val="003327CE"/>
    <w:rsid w:val="00332CF1"/>
    <w:rsid w:val="00332D32"/>
    <w:rsid w:val="00332EF2"/>
    <w:rsid w:val="003334A0"/>
    <w:rsid w:val="003334B0"/>
    <w:rsid w:val="0033359C"/>
    <w:rsid w:val="00333EFF"/>
    <w:rsid w:val="00334DF8"/>
    <w:rsid w:val="00335FDA"/>
    <w:rsid w:val="00336948"/>
    <w:rsid w:val="00337033"/>
    <w:rsid w:val="00337C4A"/>
    <w:rsid w:val="00340987"/>
    <w:rsid w:val="003418E9"/>
    <w:rsid w:val="00342540"/>
    <w:rsid w:val="00342556"/>
    <w:rsid w:val="00342C6F"/>
    <w:rsid w:val="00342FF8"/>
    <w:rsid w:val="003434EB"/>
    <w:rsid w:val="0034374A"/>
    <w:rsid w:val="0034384C"/>
    <w:rsid w:val="0034399F"/>
    <w:rsid w:val="00343D0F"/>
    <w:rsid w:val="00344D6E"/>
    <w:rsid w:val="003456D9"/>
    <w:rsid w:val="00345AD4"/>
    <w:rsid w:val="003461B5"/>
    <w:rsid w:val="003468DC"/>
    <w:rsid w:val="00347125"/>
    <w:rsid w:val="00347CA2"/>
    <w:rsid w:val="003504B6"/>
    <w:rsid w:val="00350600"/>
    <w:rsid w:val="00350CDC"/>
    <w:rsid w:val="00350F62"/>
    <w:rsid w:val="00351296"/>
    <w:rsid w:val="00351664"/>
    <w:rsid w:val="003517CA"/>
    <w:rsid w:val="00351E72"/>
    <w:rsid w:val="0035232F"/>
    <w:rsid w:val="00352863"/>
    <w:rsid w:val="00352B99"/>
    <w:rsid w:val="00352F31"/>
    <w:rsid w:val="0035316B"/>
    <w:rsid w:val="003532D5"/>
    <w:rsid w:val="003533BE"/>
    <w:rsid w:val="00354819"/>
    <w:rsid w:val="00354AE5"/>
    <w:rsid w:val="00354E97"/>
    <w:rsid w:val="00355103"/>
    <w:rsid w:val="00356912"/>
    <w:rsid w:val="00356F1D"/>
    <w:rsid w:val="00356FF2"/>
    <w:rsid w:val="00357166"/>
    <w:rsid w:val="0035742F"/>
    <w:rsid w:val="00357A2A"/>
    <w:rsid w:val="00357CAF"/>
    <w:rsid w:val="00357E5C"/>
    <w:rsid w:val="003604DA"/>
    <w:rsid w:val="0036072A"/>
    <w:rsid w:val="00360760"/>
    <w:rsid w:val="00360D41"/>
    <w:rsid w:val="00360F76"/>
    <w:rsid w:val="00361561"/>
    <w:rsid w:val="003615D1"/>
    <w:rsid w:val="00361646"/>
    <w:rsid w:val="00361C14"/>
    <w:rsid w:val="00361C9A"/>
    <w:rsid w:val="00361D2B"/>
    <w:rsid w:val="00362058"/>
    <w:rsid w:val="00362513"/>
    <w:rsid w:val="00362821"/>
    <w:rsid w:val="00362D09"/>
    <w:rsid w:val="003633C3"/>
    <w:rsid w:val="00364684"/>
    <w:rsid w:val="003648B7"/>
    <w:rsid w:val="003649B1"/>
    <w:rsid w:val="00364BE3"/>
    <w:rsid w:val="00364F9E"/>
    <w:rsid w:val="003655C0"/>
    <w:rsid w:val="00365E45"/>
    <w:rsid w:val="003664BA"/>
    <w:rsid w:val="00366FA4"/>
    <w:rsid w:val="003670BF"/>
    <w:rsid w:val="003678BE"/>
    <w:rsid w:val="003678EC"/>
    <w:rsid w:val="003710B5"/>
    <w:rsid w:val="003712FF"/>
    <w:rsid w:val="0037137B"/>
    <w:rsid w:val="00371BBA"/>
    <w:rsid w:val="00371ED4"/>
    <w:rsid w:val="00372A67"/>
    <w:rsid w:val="00373982"/>
    <w:rsid w:val="003742F6"/>
    <w:rsid w:val="003751A9"/>
    <w:rsid w:val="00375A4A"/>
    <w:rsid w:val="00376346"/>
    <w:rsid w:val="00376A2F"/>
    <w:rsid w:val="00376B1F"/>
    <w:rsid w:val="003776C8"/>
    <w:rsid w:val="00377F21"/>
    <w:rsid w:val="00381A18"/>
    <w:rsid w:val="00382D5F"/>
    <w:rsid w:val="00382F09"/>
    <w:rsid w:val="003847D8"/>
    <w:rsid w:val="00385067"/>
    <w:rsid w:val="003853AB"/>
    <w:rsid w:val="003860E7"/>
    <w:rsid w:val="0038666A"/>
    <w:rsid w:val="00387120"/>
    <w:rsid w:val="00387CBB"/>
    <w:rsid w:val="00387F03"/>
    <w:rsid w:val="00391035"/>
    <w:rsid w:val="00391992"/>
    <w:rsid w:val="003926CA"/>
    <w:rsid w:val="00392F6C"/>
    <w:rsid w:val="00393009"/>
    <w:rsid w:val="003938C8"/>
    <w:rsid w:val="00393DD9"/>
    <w:rsid w:val="0039434C"/>
    <w:rsid w:val="003943D1"/>
    <w:rsid w:val="0039511E"/>
    <w:rsid w:val="003956CA"/>
    <w:rsid w:val="003959A6"/>
    <w:rsid w:val="00395E91"/>
    <w:rsid w:val="003960D2"/>
    <w:rsid w:val="00396177"/>
    <w:rsid w:val="00396715"/>
    <w:rsid w:val="00396856"/>
    <w:rsid w:val="003971F7"/>
    <w:rsid w:val="00397614"/>
    <w:rsid w:val="003976B8"/>
    <w:rsid w:val="003978EC"/>
    <w:rsid w:val="003A09DA"/>
    <w:rsid w:val="003A0D9B"/>
    <w:rsid w:val="003A100C"/>
    <w:rsid w:val="003A1264"/>
    <w:rsid w:val="003A1850"/>
    <w:rsid w:val="003A211E"/>
    <w:rsid w:val="003A3A75"/>
    <w:rsid w:val="003A42D0"/>
    <w:rsid w:val="003A4346"/>
    <w:rsid w:val="003A435A"/>
    <w:rsid w:val="003A519C"/>
    <w:rsid w:val="003A5515"/>
    <w:rsid w:val="003A5F84"/>
    <w:rsid w:val="003A647B"/>
    <w:rsid w:val="003A7883"/>
    <w:rsid w:val="003A7F38"/>
    <w:rsid w:val="003B01EB"/>
    <w:rsid w:val="003B0208"/>
    <w:rsid w:val="003B1B16"/>
    <w:rsid w:val="003B2171"/>
    <w:rsid w:val="003B3AD3"/>
    <w:rsid w:val="003B43B2"/>
    <w:rsid w:val="003B4AD1"/>
    <w:rsid w:val="003B52AD"/>
    <w:rsid w:val="003B6040"/>
    <w:rsid w:val="003B61AD"/>
    <w:rsid w:val="003B64BA"/>
    <w:rsid w:val="003B698D"/>
    <w:rsid w:val="003B7034"/>
    <w:rsid w:val="003B7526"/>
    <w:rsid w:val="003B78A0"/>
    <w:rsid w:val="003B7A1A"/>
    <w:rsid w:val="003C0264"/>
    <w:rsid w:val="003C05CF"/>
    <w:rsid w:val="003C1AA3"/>
    <w:rsid w:val="003C1CCA"/>
    <w:rsid w:val="003C30B5"/>
    <w:rsid w:val="003C3462"/>
    <w:rsid w:val="003C5205"/>
    <w:rsid w:val="003C5AAA"/>
    <w:rsid w:val="003C5C83"/>
    <w:rsid w:val="003C6025"/>
    <w:rsid w:val="003C6975"/>
    <w:rsid w:val="003C6D3C"/>
    <w:rsid w:val="003C7D0B"/>
    <w:rsid w:val="003D0C74"/>
    <w:rsid w:val="003D13E6"/>
    <w:rsid w:val="003D1EE3"/>
    <w:rsid w:val="003D2991"/>
    <w:rsid w:val="003D29B8"/>
    <w:rsid w:val="003D2ABC"/>
    <w:rsid w:val="003D2C3E"/>
    <w:rsid w:val="003D4050"/>
    <w:rsid w:val="003D458C"/>
    <w:rsid w:val="003D46B9"/>
    <w:rsid w:val="003D5439"/>
    <w:rsid w:val="003D5528"/>
    <w:rsid w:val="003D5D39"/>
    <w:rsid w:val="003D776E"/>
    <w:rsid w:val="003E0238"/>
    <w:rsid w:val="003E1425"/>
    <w:rsid w:val="003E18E3"/>
    <w:rsid w:val="003E1BF7"/>
    <w:rsid w:val="003E2193"/>
    <w:rsid w:val="003E2385"/>
    <w:rsid w:val="003E2C6A"/>
    <w:rsid w:val="003E2EFB"/>
    <w:rsid w:val="003E32BC"/>
    <w:rsid w:val="003E3E0C"/>
    <w:rsid w:val="003E4FEB"/>
    <w:rsid w:val="003E575B"/>
    <w:rsid w:val="003E6EF9"/>
    <w:rsid w:val="003E6FB2"/>
    <w:rsid w:val="003E7564"/>
    <w:rsid w:val="003F094A"/>
    <w:rsid w:val="003F1131"/>
    <w:rsid w:val="003F12F4"/>
    <w:rsid w:val="003F1B07"/>
    <w:rsid w:val="003F1E5F"/>
    <w:rsid w:val="003F215B"/>
    <w:rsid w:val="003F24DC"/>
    <w:rsid w:val="003F2CD5"/>
    <w:rsid w:val="003F2DFC"/>
    <w:rsid w:val="003F2F78"/>
    <w:rsid w:val="003F426D"/>
    <w:rsid w:val="003F4821"/>
    <w:rsid w:val="003F4DA9"/>
    <w:rsid w:val="003F4E94"/>
    <w:rsid w:val="003F6470"/>
    <w:rsid w:val="003F6D92"/>
    <w:rsid w:val="003F7E94"/>
    <w:rsid w:val="004003DA"/>
    <w:rsid w:val="00400A28"/>
    <w:rsid w:val="00401069"/>
    <w:rsid w:val="004015BA"/>
    <w:rsid w:val="00401B50"/>
    <w:rsid w:val="00401CD7"/>
    <w:rsid w:val="00403494"/>
    <w:rsid w:val="00404ECF"/>
    <w:rsid w:val="004056BA"/>
    <w:rsid w:val="00405A28"/>
    <w:rsid w:val="00406C0C"/>
    <w:rsid w:val="00406E66"/>
    <w:rsid w:val="004070AD"/>
    <w:rsid w:val="00410318"/>
    <w:rsid w:val="00411341"/>
    <w:rsid w:val="0041180E"/>
    <w:rsid w:val="00411C0E"/>
    <w:rsid w:val="00412D4D"/>
    <w:rsid w:val="00412EB9"/>
    <w:rsid w:val="00413D67"/>
    <w:rsid w:val="00413DCA"/>
    <w:rsid w:val="00413E35"/>
    <w:rsid w:val="00414105"/>
    <w:rsid w:val="0041418A"/>
    <w:rsid w:val="0041506B"/>
    <w:rsid w:val="004152BC"/>
    <w:rsid w:val="00415DE4"/>
    <w:rsid w:val="00415FDA"/>
    <w:rsid w:val="004160A8"/>
    <w:rsid w:val="00416721"/>
    <w:rsid w:val="00416B2C"/>
    <w:rsid w:val="00416CA7"/>
    <w:rsid w:val="00420435"/>
    <w:rsid w:val="004210E1"/>
    <w:rsid w:val="00421291"/>
    <w:rsid w:val="00421562"/>
    <w:rsid w:val="00421B09"/>
    <w:rsid w:val="00421C7B"/>
    <w:rsid w:val="0042233F"/>
    <w:rsid w:val="00422735"/>
    <w:rsid w:val="00422885"/>
    <w:rsid w:val="004229FE"/>
    <w:rsid w:val="00422AD6"/>
    <w:rsid w:val="00422B17"/>
    <w:rsid w:val="00422B21"/>
    <w:rsid w:val="00422B2F"/>
    <w:rsid w:val="004233EA"/>
    <w:rsid w:val="00423B2B"/>
    <w:rsid w:val="00423F95"/>
    <w:rsid w:val="004242F7"/>
    <w:rsid w:val="0042457F"/>
    <w:rsid w:val="00426409"/>
    <w:rsid w:val="004271D2"/>
    <w:rsid w:val="0042732F"/>
    <w:rsid w:val="00430263"/>
    <w:rsid w:val="00430481"/>
    <w:rsid w:val="00430D50"/>
    <w:rsid w:val="00430FDB"/>
    <w:rsid w:val="00431450"/>
    <w:rsid w:val="00431A73"/>
    <w:rsid w:val="00431F59"/>
    <w:rsid w:val="00431FFD"/>
    <w:rsid w:val="00432239"/>
    <w:rsid w:val="00433B82"/>
    <w:rsid w:val="00436F75"/>
    <w:rsid w:val="00437149"/>
    <w:rsid w:val="004371D0"/>
    <w:rsid w:val="00437476"/>
    <w:rsid w:val="0043789A"/>
    <w:rsid w:val="00437F16"/>
    <w:rsid w:val="004405C2"/>
    <w:rsid w:val="0044096C"/>
    <w:rsid w:val="00441462"/>
    <w:rsid w:val="00441CD5"/>
    <w:rsid w:val="00441E30"/>
    <w:rsid w:val="004424EC"/>
    <w:rsid w:val="0044370C"/>
    <w:rsid w:val="0044408A"/>
    <w:rsid w:val="00444704"/>
    <w:rsid w:val="00444826"/>
    <w:rsid w:val="0044576A"/>
    <w:rsid w:val="00445A5E"/>
    <w:rsid w:val="00446271"/>
    <w:rsid w:val="00446393"/>
    <w:rsid w:val="00446AF4"/>
    <w:rsid w:val="00447416"/>
    <w:rsid w:val="004476A1"/>
    <w:rsid w:val="00447CF2"/>
    <w:rsid w:val="0045081F"/>
    <w:rsid w:val="00450A61"/>
    <w:rsid w:val="00451BA7"/>
    <w:rsid w:val="004525D9"/>
    <w:rsid w:val="00452FD8"/>
    <w:rsid w:val="0045305D"/>
    <w:rsid w:val="0045313B"/>
    <w:rsid w:val="004539D2"/>
    <w:rsid w:val="004544AD"/>
    <w:rsid w:val="00454707"/>
    <w:rsid w:val="00454B7E"/>
    <w:rsid w:val="004571B7"/>
    <w:rsid w:val="004574EA"/>
    <w:rsid w:val="00457D02"/>
    <w:rsid w:val="00457FDA"/>
    <w:rsid w:val="00460156"/>
    <w:rsid w:val="00460C9E"/>
    <w:rsid w:val="00462C2F"/>
    <w:rsid w:val="00462DAE"/>
    <w:rsid w:val="004636D9"/>
    <w:rsid w:val="00464242"/>
    <w:rsid w:val="00464637"/>
    <w:rsid w:val="00464725"/>
    <w:rsid w:val="00464C0F"/>
    <w:rsid w:val="00465255"/>
    <w:rsid w:val="00465306"/>
    <w:rsid w:val="00465390"/>
    <w:rsid w:val="0046589F"/>
    <w:rsid w:val="00465BC6"/>
    <w:rsid w:val="00465EE4"/>
    <w:rsid w:val="00465FEE"/>
    <w:rsid w:val="004669E2"/>
    <w:rsid w:val="00466AE6"/>
    <w:rsid w:val="00466BAF"/>
    <w:rsid w:val="004678D4"/>
    <w:rsid w:val="004700AB"/>
    <w:rsid w:val="004704D7"/>
    <w:rsid w:val="00470F9F"/>
    <w:rsid w:val="00470FDD"/>
    <w:rsid w:val="00472727"/>
    <w:rsid w:val="00472933"/>
    <w:rsid w:val="0047296C"/>
    <w:rsid w:val="004739C5"/>
    <w:rsid w:val="00474089"/>
    <w:rsid w:val="004742D4"/>
    <w:rsid w:val="00474457"/>
    <w:rsid w:val="00481917"/>
    <w:rsid w:val="00481A2A"/>
    <w:rsid w:val="004824A6"/>
    <w:rsid w:val="0048286C"/>
    <w:rsid w:val="00482C12"/>
    <w:rsid w:val="00482CF2"/>
    <w:rsid w:val="004833F4"/>
    <w:rsid w:val="00483A07"/>
    <w:rsid w:val="00483FC4"/>
    <w:rsid w:val="004843BC"/>
    <w:rsid w:val="00484491"/>
    <w:rsid w:val="0048467C"/>
    <w:rsid w:val="00485091"/>
    <w:rsid w:val="004850B3"/>
    <w:rsid w:val="004850E9"/>
    <w:rsid w:val="0048529D"/>
    <w:rsid w:val="00485A29"/>
    <w:rsid w:val="00485A2A"/>
    <w:rsid w:val="00485EE3"/>
    <w:rsid w:val="0048602A"/>
    <w:rsid w:val="004860F9"/>
    <w:rsid w:val="004862F6"/>
    <w:rsid w:val="0048639E"/>
    <w:rsid w:val="00486916"/>
    <w:rsid w:val="00487F59"/>
    <w:rsid w:val="00490158"/>
    <w:rsid w:val="00490501"/>
    <w:rsid w:val="00490749"/>
    <w:rsid w:val="00490C68"/>
    <w:rsid w:val="00490E25"/>
    <w:rsid w:val="00491027"/>
    <w:rsid w:val="00491400"/>
    <w:rsid w:val="00492275"/>
    <w:rsid w:val="004930C1"/>
    <w:rsid w:val="00493401"/>
    <w:rsid w:val="004937DE"/>
    <w:rsid w:val="00493A2F"/>
    <w:rsid w:val="004946AC"/>
    <w:rsid w:val="00495335"/>
    <w:rsid w:val="00495ECC"/>
    <w:rsid w:val="004962B5"/>
    <w:rsid w:val="004967CE"/>
    <w:rsid w:val="00496826"/>
    <w:rsid w:val="00497319"/>
    <w:rsid w:val="004973BB"/>
    <w:rsid w:val="004A005B"/>
    <w:rsid w:val="004A1E56"/>
    <w:rsid w:val="004A2489"/>
    <w:rsid w:val="004A3A5A"/>
    <w:rsid w:val="004A482C"/>
    <w:rsid w:val="004A4E68"/>
    <w:rsid w:val="004A4ED6"/>
    <w:rsid w:val="004A4F2F"/>
    <w:rsid w:val="004A5307"/>
    <w:rsid w:val="004A59F2"/>
    <w:rsid w:val="004A5D8D"/>
    <w:rsid w:val="004A6F1F"/>
    <w:rsid w:val="004A7229"/>
    <w:rsid w:val="004A76DE"/>
    <w:rsid w:val="004A7908"/>
    <w:rsid w:val="004B03AB"/>
    <w:rsid w:val="004B0BE0"/>
    <w:rsid w:val="004B1A91"/>
    <w:rsid w:val="004B1D98"/>
    <w:rsid w:val="004B28A3"/>
    <w:rsid w:val="004B2C0B"/>
    <w:rsid w:val="004B2E08"/>
    <w:rsid w:val="004B3B8A"/>
    <w:rsid w:val="004B4594"/>
    <w:rsid w:val="004B5C3C"/>
    <w:rsid w:val="004B608F"/>
    <w:rsid w:val="004B622E"/>
    <w:rsid w:val="004B62F9"/>
    <w:rsid w:val="004B642B"/>
    <w:rsid w:val="004B6AAB"/>
    <w:rsid w:val="004B7A79"/>
    <w:rsid w:val="004B7CCB"/>
    <w:rsid w:val="004C10EF"/>
    <w:rsid w:val="004C1FC3"/>
    <w:rsid w:val="004C21FE"/>
    <w:rsid w:val="004C2A7C"/>
    <w:rsid w:val="004C3186"/>
    <w:rsid w:val="004C3CE9"/>
    <w:rsid w:val="004C3E0D"/>
    <w:rsid w:val="004C46AF"/>
    <w:rsid w:val="004C46DB"/>
    <w:rsid w:val="004C51B7"/>
    <w:rsid w:val="004C6126"/>
    <w:rsid w:val="004C7094"/>
    <w:rsid w:val="004D0058"/>
    <w:rsid w:val="004D0A88"/>
    <w:rsid w:val="004D1390"/>
    <w:rsid w:val="004D1DE5"/>
    <w:rsid w:val="004D2726"/>
    <w:rsid w:val="004D2A02"/>
    <w:rsid w:val="004D2D8D"/>
    <w:rsid w:val="004D3554"/>
    <w:rsid w:val="004D3769"/>
    <w:rsid w:val="004D3793"/>
    <w:rsid w:val="004D3897"/>
    <w:rsid w:val="004D38D9"/>
    <w:rsid w:val="004D3D9F"/>
    <w:rsid w:val="004D3EC8"/>
    <w:rsid w:val="004D4C4D"/>
    <w:rsid w:val="004D5097"/>
    <w:rsid w:val="004D6617"/>
    <w:rsid w:val="004D6962"/>
    <w:rsid w:val="004D6E10"/>
    <w:rsid w:val="004D6E26"/>
    <w:rsid w:val="004D6F4F"/>
    <w:rsid w:val="004D7520"/>
    <w:rsid w:val="004E01E7"/>
    <w:rsid w:val="004E0B99"/>
    <w:rsid w:val="004E0D7E"/>
    <w:rsid w:val="004E1091"/>
    <w:rsid w:val="004E1911"/>
    <w:rsid w:val="004E2827"/>
    <w:rsid w:val="004E2905"/>
    <w:rsid w:val="004E2E07"/>
    <w:rsid w:val="004E37F6"/>
    <w:rsid w:val="004E3899"/>
    <w:rsid w:val="004E3C42"/>
    <w:rsid w:val="004E3D3E"/>
    <w:rsid w:val="004E3FB3"/>
    <w:rsid w:val="004E4D0C"/>
    <w:rsid w:val="004E6622"/>
    <w:rsid w:val="004E69E0"/>
    <w:rsid w:val="004E718B"/>
    <w:rsid w:val="004E7525"/>
    <w:rsid w:val="004E757D"/>
    <w:rsid w:val="004E7D37"/>
    <w:rsid w:val="004F00DE"/>
    <w:rsid w:val="004F0BD3"/>
    <w:rsid w:val="004F0C19"/>
    <w:rsid w:val="004F139B"/>
    <w:rsid w:val="004F1908"/>
    <w:rsid w:val="004F262B"/>
    <w:rsid w:val="004F2C94"/>
    <w:rsid w:val="004F3C7F"/>
    <w:rsid w:val="004F3C8F"/>
    <w:rsid w:val="004F43F1"/>
    <w:rsid w:val="004F4CE6"/>
    <w:rsid w:val="004F5253"/>
    <w:rsid w:val="004F5646"/>
    <w:rsid w:val="004F5BD0"/>
    <w:rsid w:val="004F68CC"/>
    <w:rsid w:val="004F726D"/>
    <w:rsid w:val="004F757E"/>
    <w:rsid w:val="00500552"/>
    <w:rsid w:val="00500D68"/>
    <w:rsid w:val="00501855"/>
    <w:rsid w:val="005022F5"/>
    <w:rsid w:val="00503329"/>
    <w:rsid w:val="0050443A"/>
    <w:rsid w:val="005044A8"/>
    <w:rsid w:val="00504CF9"/>
    <w:rsid w:val="00504DBF"/>
    <w:rsid w:val="005050D7"/>
    <w:rsid w:val="00505C4A"/>
    <w:rsid w:val="00506394"/>
    <w:rsid w:val="005066AB"/>
    <w:rsid w:val="005073A6"/>
    <w:rsid w:val="005076ED"/>
    <w:rsid w:val="00510157"/>
    <w:rsid w:val="0051095C"/>
    <w:rsid w:val="00511245"/>
    <w:rsid w:val="005112F8"/>
    <w:rsid w:val="005114A4"/>
    <w:rsid w:val="00511C1B"/>
    <w:rsid w:val="00512706"/>
    <w:rsid w:val="005128F1"/>
    <w:rsid w:val="0051325D"/>
    <w:rsid w:val="00513528"/>
    <w:rsid w:val="0051413F"/>
    <w:rsid w:val="005143DB"/>
    <w:rsid w:val="00515D42"/>
    <w:rsid w:val="005160B0"/>
    <w:rsid w:val="005163D8"/>
    <w:rsid w:val="00516F7B"/>
    <w:rsid w:val="005172DC"/>
    <w:rsid w:val="00517615"/>
    <w:rsid w:val="005177A5"/>
    <w:rsid w:val="005179F7"/>
    <w:rsid w:val="00517E86"/>
    <w:rsid w:val="005204C2"/>
    <w:rsid w:val="00520966"/>
    <w:rsid w:val="00520EAE"/>
    <w:rsid w:val="005218B7"/>
    <w:rsid w:val="005219B8"/>
    <w:rsid w:val="00521C5D"/>
    <w:rsid w:val="00523142"/>
    <w:rsid w:val="005231C2"/>
    <w:rsid w:val="00523345"/>
    <w:rsid w:val="00525233"/>
    <w:rsid w:val="005257ED"/>
    <w:rsid w:val="00525BAF"/>
    <w:rsid w:val="005267DD"/>
    <w:rsid w:val="00526E46"/>
    <w:rsid w:val="005278F5"/>
    <w:rsid w:val="0053022A"/>
    <w:rsid w:val="005309E2"/>
    <w:rsid w:val="005309F0"/>
    <w:rsid w:val="0053174C"/>
    <w:rsid w:val="00531786"/>
    <w:rsid w:val="005321C5"/>
    <w:rsid w:val="00532258"/>
    <w:rsid w:val="005333B9"/>
    <w:rsid w:val="0053340C"/>
    <w:rsid w:val="005335F0"/>
    <w:rsid w:val="00533683"/>
    <w:rsid w:val="0053386F"/>
    <w:rsid w:val="00534CA6"/>
    <w:rsid w:val="005352E3"/>
    <w:rsid w:val="00536045"/>
    <w:rsid w:val="005363BD"/>
    <w:rsid w:val="005373A7"/>
    <w:rsid w:val="00537BD4"/>
    <w:rsid w:val="00537F8E"/>
    <w:rsid w:val="00540C1C"/>
    <w:rsid w:val="00541058"/>
    <w:rsid w:val="005413B1"/>
    <w:rsid w:val="0054178F"/>
    <w:rsid w:val="00541996"/>
    <w:rsid w:val="00542319"/>
    <w:rsid w:val="00542F52"/>
    <w:rsid w:val="00542FA7"/>
    <w:rsid w:val="0054338F"/>
    <w:rsid w:val="00544528"/>
    <w:rsid w:val="00544A73"/>
    <w:rsid w:val="00544C5B"/>
    <w:rsid w:val="00545D43"/>
    <w:rsid w:val="00545F8A"/>
    <w:rsid w:val="005463F5"/>
    <w:rsid w:val="00546802"/>
    <w:rsid w:val="00546E54"/>
    <w:rsid w:val="005471A8"/>
    <w:rsid w:val="00547A01"/>
    <w:rsid w:val="005507D9"/>
    <w:rsid w:val="0055173D"/>
    <w:rsid w:val="00551D49"/>
    <w:rsid w:val="00552548"/>
    <w:rsid w:val="0055328F"/>
    <w:rsid w:val="0055332B"/>
    <w:rsid w:val="00553377"/>
    <w:rsid w:val="00554166"/>
    <w:rsid w:val="005542E0"/>
    <w:rsid w:val="00554AD0"/>
    <w:rsid w:val="00555138"/>
    <w:rsid w:val="00555D8B"/>
    <w:rsid w:val="00556316"/>
    <w:rsid w:val="0056030D"/>
    <w:rsid w:val="005605D0"/>
    <w:rsid w:val="005609E1"/>
    <w:rsid w:val="00562A68"/>
    <w:rsid w:val="00562B9B"/>
    <w:rsid w:val="00562D45"/>
    <w:rsid w:val="00565342"/>
    <w:rsid w:val="005656E4"/>
    <w:rsid w:val="005656E5"/>
    <w:rsid w:val="00565745"/>
    <w:rsid w:val="0056635D"/>
    <w:rsid w:val="005663C9"/>
    <w:rsid w:val="00566CF1"/>
    <w:rsid w:val="00567395"/>
    <w:rsid w:val="005676F0"/>
    <w:rsid w:val="005700C2"/>
    <w:rsid w:val="00570196"/>
    <w:rsid w:val="00570C23"/>
    <w:rsid w:val="0057179E"/>
    <w:rsid w:val="00571C7B"/>
    <w:rsid w:val="00571D02"/>
    <w:rsid w:val="00572528"/>
    <w:rsid w:val="005727AE"/>
    <w:rsid w:val="00572F09"/>
    <w:rsid w:val="0057355A"/>
    <w:rsid w:val="0057455A"/>
    <w:rsid w:val="005756A5"/>
    <w:rsid w:val="00575B49"/>
    <w:rsid w:val="005762F8"/>
    <w:rsid w:val="0057693C"/>
    <w:rsid w:val="00577723"/>
    <w:rsid w:val="00577866"/>
    <w:rsid w:val="0058078A"/>
    <w:rsid w:val="00580B59"/>
    <w:rsid w:val="00581265"/>
    <w:rsid w:val="00581289"/>
    <w:rsid w:val="00581309"/>
    <w:rsid w:val="00581903"/>
    <w:rsid w:val="00581FC0"/>
    <w:rsid w:val="005829D7"/>
    <w:rsid w:val="00582D04"/>
    <w:rsid w:val="00582EE9"/>
    <w:rsid w:val="00584A7E"/>
    <w:rsid w:val="005856CB"/>
    <w:rsid w:val="005865A6"/>
    <w:rsid w:val="005866FB"/>
    <w:rsid w:val="00586A41"/>
    <w:rsid w:val="00587097"/>
    <w:rsid w:val="00587D3B"/>
    <w:rsid w:val="00587F01"/>
    <w:rsid w:val="00587FA7"/>
    <w:rsid w:val="005902D4"/>
    <w:rsid w:val="00590461"/>
    <w:rsid w:val="005906B4"/>
    <w:rsid w:val="005906C9"/>
    <w:rsid w:val="0059091F"/>
    <w:rsid w:val="00590E68"/>
    <w:rsid w:val="00591942"/>
    <w:rsid w:val="005919DB"/>
    <w:rsid w:val="00591ACB"/>
    <w:rsid w:val="00592124"/>
    <w:rsid w:val="005921B4"/>
    <w:rsid w:val="0059233D"/>
    <w:rsid w:val="00592774"/>
    <w:rsid w:val="00593C79"/>
    <w:rsid w:val="00594739"/>
    <w:rsid w:val="00594C0C"/>
    <w:rsid w:val="00595178"/>
    <w:rsid w:val="0059529C"/>
    <w:rsid w:val="00595C47"/>
    <w:rsid w:val="005965E8"/>
    <w:rsid w:val="00596660"/>
    <w:rsid w:val="005967A4"/>
    <w:rsid w:val="0059728E"/>
    <w:rsid w:val="00597351"/>
    <w:rsid w:val="00597720"/>
    <w:rsid w:val="0059789F"/>
    <w:rsid w:val="00597F50"/>
    <w:rsid w:val="005A0231"/>
    <w:rsid w:val="005A0C30"/>
    <w:rsid w:val="005A1068"/>
    <w:rsid w:val="005A19CD"/>
    <w:rsid w:val="005A1B07"/>
    <w:rsid w:val="005A22CC"/>
    <w:rsid w:val="005A239D"/>
    <w:rsid w:val="005A269E"/>
    <w:rsid w:val="005A365A"/>
    <w:rsid w:val="005A485A"/>
    <w:rsid w:val="005A48A2"/>
    <w:rsid w:val="005A5356"/>
    <w:rsid w:val="005A5592"/>
    <w:rsid w:val="005A579B"/>
    <w:rsid w:val="005A5BAE"/>
    <w:rsid w:val="005A5C16"/>
    <w:rsid w:val="005A695D"/>
    <w:rsid w:val="005A732D"/>
    <w:rsid w:val="005B01C2"/>
    <w:rsid w:val="005B0221"/>
    <w:rsid w:val="005B03FE"/>
    <w:rsid w:val="005B04FE"/>
    <w:rsid w:val="005B059B"/>
    <w:rsid w:val="005B0864"/>
    <w:rsid w:val="005B0926"/>
    <w:rsid w:val="005B1502"/>
    <w:rsid w:val="005B1675"/>
    <w:rsid w:val="005B1B92"/>
    <w:rsid w:val="005B1BEC"/>
    <w:rsid w:val="005B1E66"/>
    <w:rsid w:val="005B233C"/>
    <w:rsid w:val="005B24B7"/>
    <w:rsid w:val="005B28D6"/>
    <w:rsid w:val="005B3288"/>
    <w:rsid w:val="005B3651"/>
    <w:rsid w:val="005B4B4C"/>
    <w:rsid w:val="005B55CB"/>
    <w:rsid w:val="005B5845"/>
    <w:rsid w:val="005B659A"/>
    <w:rsid w:val="005B7025"/>
    <w:rsid w:val="005B712B"/>
    <w:rsid w:val="005B781D"/>
    <w:rsid w:val="005B786F"/>
    <w:rsid w:val="005C0C64"/>
    <w:rsid w:val="005C19EA"/>
    <w:rsid w:val="005C1CDB"/>
    <w:rsid w:val="005C1EC0"/>
    <w:rsid w:val="005C2DF4"/>
    <w:rsid w:val="005C319F"/>
    <w:rsid w:val="005C3895"/>
    <w:rsid w:val="005C6A15"/>
    <w:rsid w:val="005C75C0"/>
    <w:rsid w:val="005D0321"/>
    <w:rsid w:val="005D0BF6"/>
    <w:rsid w:val="005D1035"/>
    <w:rsid w:val="005D24E4"/>
    <w:rsid w:val="005D257C"/>
    <w:rsid w:val="005D45C9"/>
    <w:rsid w:val="005D47C2"/>
    <w:rsid w:val="005D5376"/>
    <w:rsid w:val="005D56B6"/>
    <w:rsid w:val="005D603D"/>
    <w:rsid w:val="005D6662"/>
    <w:rsid w:val="005D6D5E"/>
    <w:rsid w:val="005D6EA0"/>
    <w:rsid w:val="005D6EB1"/>
    <w:rsid w:val="005D73C6"/>
    <w:rsid w:val="005D7507"/>
    <w:rsid w:val="005D7610"/>
    <w:rsid w:val="005E0309"/>
    <w:rsid w:val="005E0363"/>
    <w:rsid w:val="005E11F6"/>
    <w:rsid w:val="005E1A23"/>
    <w:rsid w:val="005E2215"/>
    <w:rsid w:val="005E2413"/>
    <w:rsid w:val="005E259C"/>
    <w:rsid w:val="005E2B92"/>
    <w:rsid w:val="005E3135"/>
    <w:rsid w:val="005E3429"/>
    <w:rsid w:val="005E3A79"/>
    <w:rsid w:val="005E3B1C"/>
    <w:rsid w:val="005E3B59"/>
    <w:rsid w:val="005E4227"/>
    <w:rsid w:val="005E4E5C"/>
    <w:rsid w:val="005E5100"/>
    <w:rsid w:val="005E5DDA"/>
    <w:rsid w:val="005E622A"/>
    <w:rsid w:val="005E65A3"/>
    <w:rsid w:val="005E7954"/>
    <w:rsid w:val="005E7A8F"/>
    <w:rsid w:val="005F06D1"/>
    <w:rsid w:val="005F0724"/>
    <w:rsid w:val="005F104E"/>
    <w:rsid w:val="005F1494"/>
    <w:rsid w:val="005F1570"/>
    <w:rsid w:val="005F1C34"/>
    <w:rsid w:val="005F1E48"/>
    <w:rsid w:val="005F2264"/>
    <w:rsid w:val="005F2335"/>
    <w:rsid w:val="005F28DE"/>
    <w:rsid w:val="005F2A5A"/>
    <w:rsid w:val="005F2DA5"/>
    <w:rsid w:val="005F3149"/>
    <w:rsid w:val="005F35AB"/>
    <w:rsid w:val="005F3D4D"/>
    <w:rsid w:val="005F3E79"/>
    <w:rsid w:val="005F47CC"/>
    <w:rsid w:val="005F4883"/>
    <w:rsid w:val="005F4C3F"/>
    <w:rsid w:val="005F5523"/>
    <w:rsid w:val="005F594E"/>
    <w:rsid w:val="005F6219"/>
    <w:rsid w:val="005F6DA7"/>
    <w:rsid w:val="00600647"/>
    <w:rsid w:val="0060068F"/>
    <w:rsid w:val="00600820"/>
    <w:rsid w:val="00600A08"/>
    <w:rsid w:val="00600CF2"/>
    <w:rsid w:val="006019F1"/>
    <w:rsid w:val="00603A00"/>
    <w:rsid w:val="006044BC"/>
    <w:rsid w:val="00604918"/>
    <w:rsid w:val="00604988"/>
    <w:rsid w:val="0060503C"/>
    <w:rsid w:val="006058F8"/>
    <w:rsid w:val="00606088"/>
    <w:rsid w:val="006067C4"/>
    <w:rsid w:val="006071F9"/>
    <w:rsid w:val="006071FA"/>
    <w:rsid w:val="006077DC"/>
    <w:rsid w:val="00607C6F"/>
    <w:rsid w:val="0061041E"/>
    <w:rsid w:val="00610491"/>
    <w:rsid w:val="0061097A"/>
    <w:rsid w:val="00610B34"/>
    <w:rsid w:val="00610B73"/>
    <w:rsid w:val="006118A2"/>
    <w:rsid w:val="00611CC8"/>
    <w:rsid w:val="00611E98"/>
    <w:rsid w:val="00613041"/>
    <w:rsid w:val="0061327B"/>
    <w:rsid w:val="00613981"/>
    <w:rsid w:val="00613A73"/>
    <w:rsid w:val="006141BF"/>
    <w:rsid w:val="006144C3"/>
    <w:rsid w:val="0061483F"/>
    <w:rsid w:val="00614CE5"/>
    <w:rsid w:val="00614F45"/>
    <w:rsid w:val="0061614F"/>
    <w:rsid w:val="00616C51"/>
    <w:rsid w:val="00616D6F"/>
    <w:rsid w:val="006170F8"/>
    <w:rsid w:val="00617215"/>
    <w:rsid w:val="006172DD"/>
    <w:rsid w:val="006174BF"/>
    <w:rsid w:val="0061775E"/>
    <w:rsid w:val="00617EB4"/>
    <w:rsid w:val="0062235F"/>
    <w:rsid w:val="006225F6"/>
    <w:rsid w:val="006226C2"/>
    <w:rsid w:val="006240F4"/>
    <w:rsid w:val="006251F3"/>
    <w:rsid w:val="006252A7"/>
    <w:rsid w:val="0062556C"/>
    <w:rsid w:val="0062565B"/>
    <w:rsid w:val="00625825"/>
    <w:rsid w:val="0062600F"/>
    <w:rsid w:val="006265FB"/>
    <w:rsid w:val="00626BEB"/>
    <w:rsid w:val="00626C75"/>
    <w:rsid w:val="006276D0"/>
    <w:rsid w:val="006277CE"/>
    <w:rsid w:val="00627BC3"/>
    <w:rsid w:val="00627C5E"/>
    <w:rsid w:val="00630219"/>
    <w:rsid w:val="00630CA5"/>
    <w:rsid w:val="00630D16"/>
    <w:rsid w:val="00631A32"/>
    <w:rsid w:val="006327A7"/>
    <w:rsid w:val="00633C2D"/>
    <w:rsid w:val="00634238"/>
    <w:rsid w:val="00634824"/>
    <w:rsid w:val="00634AC7"/>
    <w:rsid w:val="00634C59"/>
    <w:rsid w:val="00635187"/>
    <w:rsid w:val="006360A0"/>
    <w:rsid w:val="00636BEB"/>
    <w:rsid w:val="00637424"/>
    <w:rsid w:val="0063765C"/>
    <w:rsid w:val="00641A6D"/>
    <w:rsid w:val="00641FE3"/>
    <w:rsid w:val="0064200F"/>
    <w:rsid w:val="00642109"/>
    <w:rsid w:val="00642685"/>
    <w:rsid w:val="006426EB"/>
    <w:rsid w:val="00642879"/>
    <w:rsid w:val="00642D6D"/>
    <w:rsid w:val="00642DA4"/>
    <w:rsid w:val="00643940"/>
    <w:rsid w:val="00643A8D"/>
    <w:rsid w:val="006440A1"/>
    <w:rsid w:val="006446A9"/>
    <w:rsid w:val="006446B4"/>
    <w:rsid w:val="00644976"/>
    <w:rsid w:val="00644A3C"/>
    <w:rsid w:val="00644D75"/>
    <w:rsid w:val="0064554F"/>
    <w:rsid w:val="006459FE"/>
    <w:rsid w:val="00645A50"/>
    <w:rsid w:val="00645D83"/>
    <w:rsid w:val="006470AD"/>
    <w:rsid w:val="00647295"/>
    <w:rsid w:val="00647806"/>
    <w:rsid w:val="006478A2"/>
    <w:rsid w:val="006479B0"/>
    <w:rsid w:val="00647A37"/>
    <w:rsid w:val="00650008"/>
    <w:rsid w:val="00650901"/>
    <w:rsid w:val="006513E7"/>
    <w:rsid w:val="00651867"/>
    <w:rsid w:val="00651A30"/>
    <w:rsid w:val="00652FE1"/>
    <w:rsid w:val="006532DA"/>
    <w:rsid w:val="006537F1"/>
    <w:rsid w:val="00653A0D"/>
    <w:rsid w:val="00653D12"/>
    <w:rsid w:val="0065429F"/>
    <w:rsid w:val="00654CF1"/>
    <w:rsid w:val="006553C7"/>
    <w:rsid w:val="006553E5"/>
    <w:rsid w:val="0065575A"/>
    <w:rsid w:val="006563A4"/>
    <w:rsid w:val="006564C8"/>
    <w:rsid w:val="00656E87"/>
    <w:rsid w:val="0065790A"/>
    <w:rsid w:val="00657E04"/>
    <w:rsid w:val="006601DB"/>
    <w:rsid w:val="00661242"/>
    <w:rsid w:val="00661BB6"/>
    <w:rsid w:val="0066204F"/>
    <w:rsid w:val="00663F8C"/>
    <w:rsid w:val="00665AD6"/>
    <w:rsid w:val="00665EF2"/>
    <w:rsid w:val="006660ED"/>
    <w:rsid w:val="00667362"/>
    <w:rsid w:val="00667B13"/>
    <w:rsid w:val="00667C00"/>
    <w:rsid w:val="00667EA9"/>
    <w:rsid w:val="00667F8C"/>
    <w:rsid w:val="0067006B"/>
    <w:rsid w:val="00671136"/>
    <w:rsid w:val="00671645"/>
    <w:rsid w:val="00671BD8"/>
    <w:rsid w:val="00671FA2"/>
    <w:rsid w:val="00672160"/>
    <w:rsid w:val="006725D0"/>
    <w:rsid w:val="006744FB"/>
    <w:rsid w:val="00674A68"/>
    <w:rsid w:val="0067547A"/>
    <w:rsid w:val="006766C6"/>
    <w:rsid w:val="0067670D"/>
    <w:rsid w:val="006767C9"/>
    <w:rsid w:val="00677014"/>
    <w:rsid w:val="00677C42"/>
    <w:rsid w:val="006800B4"/>
    <w:rsid w:val="0068023B"/>
    <w:rsid w:val="00681111"/>
    <w:rsid w:val="006816CB"/>
    <w:rsid w:val="00684F37"/>
    <w:rsid w:val="00684F9D"/>
    <w:rsid w:val="00685B8F"/>
    <w:rsid w:val="00685D14"/>
    <w:rsid w:val="00686600"/>
    <w:rsid w:val="00686AA7"/>
    <w:rsid w:val="006871D2"/>
    <w:rsid w:val="0068762C"/>
    <w:rsid w:val="00687835"/>
    <w:rsid w:val="00687D89"/>
    <w:rsid w:val="00690FB4"/>
    <w:rsid w:val="00691261"/>
    <w:rsid w:val="00691407"/>
    <w:rsid w:val="00691B2F"/>
    <w:rsid w:val="00692814"/>
    <w:rsid w:val="00692A31"/>
    <w:rsid w:val="006930D4"/>
    <w:rsid w:val="006939FE"/>
    <w:rsid w:val="0069400F"/>
    <w:rsid w:val="00694708"/>
    <w:rsid w:val="0069518F"/>
    <w:rsid w:val="00695DBC"/>
    <w:rsid w:val="006967C7"/>
    <w:rsid w:val="00696C41"/>
    <w:rsid w:val="00696EDD"/>
    <w:rsid w:val="00697D21"/>
    <w:rsid w:val="00697E4B"/>
    <w:rsid w:val="00697F4E"/>
    <w:rsid w:val="006A0086"/>
    <w:rsid w:val="006A071E"/>
    <w:rsid w:val="006A074E"/>
    <w:rsid w:val="006A1B4F"/>
    <w:rsid w:val="006A48CE"/>
    <w:rsid w:val="006A4C38"/>
    <w:rsid w:val="006A510B"/>
    <w:rsid w:val="006A528B"/>
    <w:rsid w:val="006A5893"/>
    <w:rsid w:val="006A5A2B"/>
    <w:rsid w:val="006A5A5A"/>
    <w:rsid w:val="006A5D0F"/>
    <w:rsid w:val="006A696C"/>
    <w:rsid w:val="006A6D67"/>
    <w:rsid w:val="006A721A"/>
    <w:rsid w:val="006A76F8"/>
    <w:rsid w:val="006B0366"/>
    <w:rsid w:val="006B0650"/>
    <w:rsid w:val="006B084A"/>
    <w:rsid w:val="006B096C"/>
    <w:rsid w:val="006B0DE2"/>
    <w:rsid w:val="006B10B9"/>
    <w:rsid w:val="006B1F3E"/>
    <w:rsid w:val="006B24D3"/>
    <w:rsid w:val="006B2864"/>
    <w:rsid w:val="006B2FF0"/>
    <w:rsid w:val="006B3439"/>
    <w:rsid w:val="006B34D0"/>
    <w:rsid w:val="006B3648"/>
    <w:rsid w:val="006B5656"/>
    <w:rsid w:val="006B5CFD"/>
    <w:rsid w:val="006B637B"/>
    <w:rsid w:val="006B7257"/>
    <w:rsid w:val="006C002F"/>
    <w:rsid w:val="006C04D7"/>
    <w:rsid w:val="006C05A1"/>
    <w:rsid w:val="006C0ABF"/>
    <w:rsid w:val="006C0E71"/>
    <w:rsid w:val="006C11D7"/>
    <w:rsid w:val="006C1405"/>
    <w:rsid w:val="006C205F"/>
    <w:rsid w:val="006C2254"/>
    <w:rsid w:val="006C283B"/>
    <w:rsid w:val="006C3A92"/>
    <w:rsid w:val="006C3D85"/>
    <w:rsid w:val="006C456E"/>
    <w:rsid w:val="006C47D0"/>
    <w:rsid w:val="006C4DDE"/>
    <w:rsid w:val="006C52AE"/>
    <w:rsid w:val="006C534A"/>
    <w:rsid w:val="006C5804"/>
    <w:rsid w:val="006C6112"/>
    <w:rsid w:val="006D02E7"/>
    <w:rsid w:val="006D1001"/>
    <w:rsid w:val="006D1336"/>
    <w:rsid w:val="006D1FA1"/>
    <w:rsid w:val="006D2818"/>
    <w:rsid w:val="006D35EC"/>
    <w:rsid w:val="006D3C97"/>
    <w:rsid w:val="006D4B7D"/>
    <w:rsid w:val="006D4DD4"/>
    <w:rsid w:val="006D5677"/>
    <w:rsid w:val="006D6196"/>
    <w:rsid w:val="006D73E8"/>
    <w:rsid w:val="006D7494"/>
    <w:rsid w:val="006D764C"/>
    <w:rsid w:val="006D795F"/>
    <w:rsid w:val="006E022E"/>
    <w:rsid w:val="006E0FA8"/>
    <w:rsid w:val="006E113A"/>
    <w:rsid w:val="006E165E"/>
    <w:rsid w:val="006E1865"/>
    <w:rsid w:val="006E1BF7"/>
    <w:rsid w:val="006E1EB9"/>
    <w:rsid w:val="006E2CC0"/>
    <w:rsid w:val="006E3072"/>
    <w:rsid w:val="006E3E45"/>
    <w:rsid w:val="006E4097"/>
    <w:rsid w:val="006E52C6"/>
    <w:rsid w:val="006E55D1"/>
    <w:rsid w:val="006E561D"/>
    <w:rsid w:val="006E576B"/>
    <w:rsid w:val="006E623A"/>
    <w:rsid w:val="006E63E8"/>
    <w:rsid w:val="006E6D7A"/>
    <w:rsid w:val="006E76E3"/>
    <w:rsid w:val="006E774C"/>
    <w:rsid w:val="006E777C"/>
    <w:rsid w:val="006E7C28"/>
    <w:rsid w:val="006F0AAD"/>
    <w:rsid w:val="006F0AF4"/>
    <w:rsid w:val="006F0EB2"/>
    <w:rsid w:val="006F149E"/>
    <w:rsid w:val="006F1D8B"/>
    <w:rsid w:val="006F1E83"/>
    <w:rsid w:val="006F21DB"/>
    <w:rsid w:val="006F2A9B"/>
    <w:rsid w:val="006F3F0C"/>
    <w:rsid w:val="006F4987"/>
    <w:rsid w:val="006F5241"/>
    <w:rsid w:val="006F606D"/>
    <w:rsid w:val="006F7515"/>
    <w:rsid w:val="006F79EA"/>
    <w:rsid w:val="006F7D6C"/>
    <w:rsid w:val="00700C0B"/>
    <w:rsid w:val="00700CFC"/>
    <w:rsid w:val="00700E1F"/>
    <w:rsid w:val="007012E1"/>
    <w:rsid w:val="00701678"/>
    <w:rsid w:val="00701AD2"/>
    <w:rsid w:val="00701BE4"/>
    <w:rsid w:val="007020E4"/>
    <w:rsid w:val="007028F9"/>
    <w:rsid w:val="00702C61"/>
    <w:rsid w:val="00703EBA"/>
    <w:rsid w:val="0070405F"/>
    <w:rsid w:val="007045DF"/>
    <w:rsid w:val="00704859"/>
    <w:rsid w:val="007048DB"/>
    <w:rsid w:val="0070519A"/>
    <w:rsid w:val="00705E1E"/>
    <w:rsid w:val="007060AB"/>
    <w:rsid w:val="00706658"/>
    <w:rsid w:val="00706F0D"/>
    <w:rsid w:val="007079CC"/>
    <w:rsid w:val="007079E9"/>
    <w:rsid w:val="00707F74"/>
    <w:rsid w:val="007103FD"/>
    <w:rsid w:val="007108E4"/>
    <w:rsid w:val="0071095A"/>
    <w:rsid w:val="00711986"/>
    <w:rsid w:val="00713253"/>
    <w:rsid w:val="00714093"/>
    <w:rsid w:val="0071428B"/>
    <w:rsid w:val="00715B9B"/>
    <w:rsid w:val="00715F62"/>
    <w:rsid w:val="0071696E"/>
    <w:rsid w:val="00716B2A"/>
    <w:rsid w:val="00716CD3"/>
    <w:rsid w:val="00716E0E"/>
    <w:rsid w:val="00716E4E"/>
    <w:rsid w:val="00717504"/>
    <w:rsid w:val="0072011E"/>
    <w:rsid w:val="00720222"/>
    <w:rsid w:val="007204E2"/>
    <w:rsid w:val="007212A2"/>
    <w:rsid w:val="00721E2D"/>
    <w:rsid w:val="007220B1"/>
    <w:rsid w:val="00722336"/>
    <w:rsid w:val="007229CC"/>
    <w:rsid w:val="00722B78"/>
    <w:rsid w:val="00722C82"/>
    <w:rsid w:val="0072342F"/>
    <w:rsid w:val="00723837"/>
    <w:rsid w:val="00723B6E"/>
    <w:rsid w:val="00723F96"/>
    <w:rsid w:val="00724DD6"/>
    <w:rsid w:val="00725170"/>
    <w:rsid w:val="00725621"/>
    <w:rsid w:val="00725A77"/>
    <w:rsid w:val="007261E2"/>
    <w:rsid w:val="00726A59"/>
    <w:rsid w:val="00726D7C"/>
    <w:rsid w:val="007276C3"/>
    <w:rsid w:val="00727814"/>
    <w:rsid w:val="00727D39"/>
    <w:rsid w:val="007301AF"/>
    <w:rsid w:val="00730A7C"/>
    <w:rsid w:val="0073104A"/>
    <w:rsid w:val="00731F27"/>
    <w:rsid w:val="00731F9B"/>
    <w:rsid w:val="007321B8"/>
    <w:rsid w:val="0073240E"/>
    <w:rsid w:val="00732643"/>
    <w:rsid w:val="007328DC"/>
    <w:rsid w:val="00732F24"/>
    <w:rsid w:val="00733C97"/>
    <w:rsid w:val="007346E1"/>
    <w:rsid w:val="00734C2F"/>
    <w:rsid w:val="00734D6F"/>
    <w:rsid w:val="00734F66"/>
    <w:rsid w:val="00735736"/>
    <w:rsid w:val="00735EA0"/>
    <w:rsid w:val="007360C6"/>
    <w:rsid w:val="007366BA"/>
    <w:rsid w:val="00736806"/>
    <w:rsid w:val="00737C3D"/>
    <w:rsid w:val="00737F92"/>
    <w:rsid w:val="00740476"/>
    <w:rsid w:val="00740BCB"/>
    <w:rsid w:val="007411B2"/>
    <w:rsid w:val="00741511"/>
    <w:rsid w:val="00741E29"/>
    <w:rsid w:val="0074294B"/>
    <w:rsid w:val="007437EB"/>
    <w:rsid w:val="007439D4"/>
    <w:rsid w:val="00743AAA"/>
    <w:rsid w:val="00743EFA"/>
    <w:rsid w:val="00744C92"/>
    <w:rsid w:val="00744DC6"/>
    <w:rsid w:val="00745271"/>
    <w:rsid w:val="007453A1"/>
    <w:rsid w:val="00746093"/>
    <w:rsid w:val="00746A22"/>
    <w:rsid w:val="007503DC"/>
    <w:rsid w:val="00751832"/>
    <w:rsid w:val="00751D1A"/>
    <w:rsid w:val="00752A43"/>
    <w:rsid w:val="00752BF5"/>
    <w:rsid w:val="00753098"/>
    <w:rsid w:val="007532DB"/>
    <w:rsid w:val="007538BD"/>
    <w:rsid w:val="00754131"/>
    <w:rsid w:val="00754D91"/>
    <w:rsid w:val="007552CB"/>
    <w:rsid w:val="00756151"/>
    <w:rsid w:val="007566B5"/>
    <w:rsid w:val="00756DCE"/>
    <w:rsid w:val="00756FA1"/>
    <w:rsid w:val="00756FDC"/>
    <w:rsid w:val="007572B6"/>
    <w:rsid w:val="00757A6A"/>
    <w:rsid w:val="0076084F"/>
    <w:rsid w:val="00761564"/>
    <w:rsid w:val="00761A78"/>
    <w:rsid w:val="00761D42"/>
    <w:rsid w:val="0076287B"/>
    <w:rsid w:val="00763366"/>
    <w:rsid w:val="00763450"/>
    <w:rsid w:val="00763907"/>
    <w:rsid w:val="0076442B"/>
    <w:rsid w:val="007645D0"/>
    <w:rsid w:val="0076492C"/>
    <w:rsid w:val="00765011"/>
    <w:rsid w:val="0076584A"/>
    <w:rsid w:val="00765CFC"/>
    <w:rsid w:val="0076644B"/>
    <w:rsid w:val="0076677D"/>
    <w:rsid w:val="00766B5B"/>
    <w:rsid w:val="00766FBD"/>
    <w:rsid w:val="0077015A"/>
    <w:rsid w:val="007701A2"/>
    <w:rsid w:val="00771929"/>
    <w:rsid w:val="0077237B"/>
    <w:rsid w:val="00772541"/>
    <w:rsid w:val="007734E7"/>
    <w:rsid w:val="0077381D"/>
    <w:rsid w:val="007741F5"/>
    <w:rsid w:val="00774F1B"/>
    <w:rsid w:val="00775126"/>
    <w:rsid w:val="007759D0"/>
    <w:rsid w:val="007765F4"/>
    <w:rsid w:val="00776697"/>
    <w:rsid w:val="00776E3C"/>
    <w:rsid w:val="00776EA1"/>
    <w:rsid w:val="0077761A"/>
    <w:rsid w:val="00777B2E"/>
    <w:rsid w:val="00777C72"/>
    <w:rsid w:val="007802E2"/>
    <w:rsid w:val="00780C8F"/>
    <w:rsid w:val="0078104B"/>
    <w:rsid w:val="00781090"/>
    <w:rsid w:val="00781150"/>
    <w:rsid w:val="00781329"/>
    <w:rsid w:val="00781D61"/>
    <w:rsid w:val="0078239D"/>
    <w:rsid w:val="0078280B"/>
    <w:rsid w:val="007828BC"/>
    <w:rsid w:val="00782A5B"/>
    <w:rsid w:val="00782D4E"/>
    <w:rsid w:val="0078307C"/>
    <w:rsid w:val="00783686"/>
    <w:rsid w:val="00783927"/>
    <w:rsid w:val="00783A15"/>
    <w:rsid w:val="00783C7E"/>
    <w:rsid w:val="00783E4F"/>
    <w:rsid w:val="00784059"/>
    <w:rsid w:val="00784721"/>
    <w:rsid w:val="00784AB5"/>
    <w:rsid w:val="00784C02"/>
    <w:rsid w:val="00785094"/>
    <w:rsid w:val="0078614B"/>
    <w:rsid w:val="00787175"/>
    <w:rsid w:val="007875D2"/>
    <w:rsid w:val="00787875"/>
    <w:rsid w:val="00787B11"/>
    <w:rsid w:val="00787CCA"/>
    <w:rsid w:val="00790791"/>
    <w:rsid w:val="00790BFE"/>
    <w:rsid w:val="007911BA"/>
    <w:rsid w:val="0079128F"/>
    <w:rsid w:val="0079173C"/>
    <w:rsid w:val="00791977"/>
    <w:rsid w:val="00792489"/>
    <w:rsid w:val="0079266A"/>
    <w:rsid w:val="00792988"/>
    <w:rsid w:val="00792DA1"/>
    <w:rsid w:val="0079336E"/>
    <w:rsid w:val="0079369E"/>
    <w:rsid w:val="007946FA"/>
    <w:rsid w:val="00794A90"/>
    <w:rsid w:val="007957D3"/>
    <w:rsid w:val="00795881"/>
    <w:rsid w:val="0079638F"/>
    <w:rsid w:val="007963C2"/>
    <w:rsid w:val="00796960"/>
    <w:rsid w:val="00797115"/>
    <w:rsid w:val="007976A8"/>
    <w:rsid w:val="00797BEA"/>
    <w:rsid w:val="007A0170"/>
    <w:rsid w:val="007A01BC"/>
    <w:rsid w:val="007A04D2"/>
    <w:rsid w:val="007A1BED"/>
    <w:rsid w:val="007A1C04"/>
    <w:rsid w:val="007A24C6"/>
    <w:rsid w:val="007A2573"/>
    <w:rsid w:val="007A281E"/>
    <w:rsid w:val="007A306F"/>
    <w:rsid w:val="007A319E"/>
    <w:rsid w:val="007A42D5"/>
    <w:rsid w:val="007A4324"/>
    <w:rsid w:val="007A4326"/>
    <w:rsid w:val="007A4342"/>
    <w:rsid w:val="007A4451"/>
    <w:rsid w:val="007A4B32"/>
    <w:rsid w:val="007A5830"/>
    <w:rsid w:val="007A5E92"/>
    <w:rsid w:val="007A70DF"/>
    <w:rsid w:val="007A736D"/>
    <w:rsid w:val="007A745B"/>
    <w:rsid w:val="007B0358"/>
    <w:rsid w:val="007B074F"/>
    <w:rsid w:val="007B1496"/>
    <w:rsid w:val="007B1BB0"/>
    <w:rsid w:val="007B1D43"/>
    <w:rsid w:val="007B20D6"/>
    <w:rsid w:val="007B24F4"/>
    <w:rsid w:val="007B2948"/>
    <w:rsid w:val="007B2E3F"/>
    <w:rsid w:val="007B4E97"/>
    <w:rsid w:val="007B61E9"/>
    <w:rsid w:val="007B67B6"/>
    <w:rsid w:val="007B6864"/>
    <w:rsid w:val="007B6CCA"/>
    <w:rsid w:val="007B72BD"/>
    <w:rsid w:val="007B7737"/>
    <w:rsid w:val="007C12FE"/>
    <w:rsid w:val="007C175A"/>
    <w:rsid w:val="007C192F"/>
    <w:rsid w:val="007C1B44"/>
    <w:rsid w:val="007C424B"/>
    <w:rsid w:val="007C4878"/>
    <w:rsid w:val="007C4BBD"/>
    <w:rsid w:val="007C4F6F"/>
    <w:rsid w:val="007C51A8"/>
    <w:rsid w:val="007C5251"/>
    <w:rsid w:val="007C58C4"/>
    <w:rsid w:val="007C5982"/>
    <w:rsid w:val="007C64FB"/>
    <w:rsid w:val="007C6C35"/>
    <w:rsid w:val="007C6DD8"/>
    <w:rsid w:val="007C74B1"/>
    <w:rsid w:val="007D0B59"/>
    <w:rsid w:val="007D0F0B"/>
    <w:rsid w:val="007D2391"/>
    <w:rsid w:val="007D23E9"/>
    <w:rsid w:val="007D34E2"/>
    <w:rsid w:val="007D4273"/>
    <w:rsid w:val="007D45D8"/>
    <w:rsid w:val="007D53A4"/>
    <w:rsid w:val="007D53E7"/>
    <w:rsid w:val="007D54BA"/>
    <w:rsid w:val="007D5750"/>
    <w:rsid w:val="007D5EC2"/>
    <w:rsid w:val="007D6328"/>
    <w:rsid w:val="007D668A"/>
    <w:rsid w:val="007D74F6"/>
    <w:rsid w:val="007D7B0A"/>
    <w:rsid w:val="007D7EBF"/>
    <w:rsid w:val="007E0299"/>
    <w:rsid w:val="007E04AA"/>
    <w:rsid w:val="007E1683"/>
    <w:rsid w:val="007E18D3"/>
    <w:rsid w:val="007E2112"/>
    <w:rsid w:val="007E261D"/>
    <w:rsid w:val="007E264A"/>
    <w:rsid w:val="007E2B28"/>
    <w:rsid w:val="007E2B79"/>
    <w:rsid w:val="007E2FD5"/>
    <w:rsid w:val="007E30D4"/>
    <w:rsid w:val="007E3189"/>
    <w:rsid w:val="007E5814"/>
    <w:rsid w:val="007E5C12"/>
    <w:rsid w:val="007E6800"/>
    <w:rsid w:val="007E69EB"/>
    <w:rsid w:val="007E7042"/>
    <w:rsid w:val="007E76DA"/>
    <w:rsid w:val="007E79B6"/>
    <w:rsid w:val="007E7ED7"/>
    <w:rsid w:val="007F0216"/>
    <w:rsid w:val="007F0497"/>
    <w:rsid w:val="007F0E38"/>
    <w:rsid w:val="007F1ED1"/>
    <w:rsid w:val="007F2344"/>
    <w:rsid w:val="007F2789"/>
    <w:rsid w:val="007F28E9"/>
    <w:rsid w:val="007F29A7"/>
    <w:rsid w:val="007F2B6F"/>
    <w:rsid w:val="007F47F5"/>
    <w:rsid w:val="007F505E"/>
    <w:rsid w:val="007F52E6"/>
    <w:rsid w:val="007F5450"/>
    <w:rsid w:val="007F6196"/>
    <w:rsid w:val="007F68D7"/>
    <w:rsid w:val="007F7224"/>
    <w:rsid w:val="00800A7A"/>
    <w:rsid w:val="0080137F"/>
    <w:rsid w:val="008020F0"/>
    <w:rsid w:val="00802895"/>
    <w:rsid w:val="00803254"/>
    <w:rsid w:val="00803550"/>
    <w:rsid w:val="00803707"/>
    <w:rsid w:val="008044D1"/>
    <w:rsid w:val="0080467D"/>
    <w:rsid w:val="008061B5"/>
    <w:rsid w:val="008062E7"/>
    <w:rsid w:val="008066DB"/>
    <w:rsid w:val="00806B1D"/>
    <w:rsid w:val="008071A6"/>
    <w:rsid w:val="008072EB"/>
    <w:rsid w:val="00807708"/>
    <w:rsid w:val="00810AD5"/>
    <w:rsid w:val="00810DC0"/>
    <w:rsid w:val="00811531"/>
    <w:rsid w:val="00812C92"/>
    <w:rsid w:val="00812FD0"/>
    <w:rsid w:val="008131C2"/>
    <w:rsid w:val="00813367"/>
    <w:rsid w:val="00813DB3"/>
    <w:rsid w:val="00814587"/>
    <w:rsid w:val="00814F9F"/>
    <w:rsid w:val="00815108"/>
    <w:rsid w:val="00815A0D"/>
    <w:rsid w:val="0081660D"/>
    <w:rsid w:val="00816FA8"/>
    <w:rsid w:val="008174DA"/>
    <w:rsid w:val="00817B3E"/>
    <w:rsid w:val="00817CD6"/>
    <w:rsid w:val="00820844"/>
    <w:rsid w:val="00821B2D"/>
    <w:rsid w:val="00821BB1"/>
    <w:rsid w:val="00821CE2"/>
    <w:rsid w:val="0082238F"/>
    <w:rsid w:val="00824761"/>
    <w:rsid w:val="0082510D"/>
    <w:rsid w:val="0082516D"/>
    <w:rsid w:val="00825821"/>
    <w:rsid w:val="00825D0E"/>
    <w:rsid w:val="00826BED"/>
    <w:rsid w:val="00826C3B"/>
    <w:rsid w:val="00826E5C"/>
    <w:rsid w:val="00826F18"/>
    <w:rsid w:val="00830078"/>
    <w:rsid w:val="00830189"/>
    <w:rsid w:val="0083027B"/>
    <w:rsid w:val="008306B8"/>
    <w:rsid w:val="008307C5"/>
    <w:rsid w:val="00830B28"/>
    <w:rsid w:val="00830F46"/>
    <w:rsid w:val="00831965"/>
    <w:rsid w:val="00832E50"/>
    <w:rsid w:val="00833143"/>
    <w:rsid w:val="0083338D"/>
    <w:rsid w:val="0083470A"/>
    <w:rsid w:val="00834961"/>
    <w:rsid w:val="00834D16"/>
    <w:rsid w:val="00835160"/>
    <w:rsid w:val="0083541F"/>
    <w:rsid w:val="0083658E"/>
    <w:rsid w:val="00836C71"/>
    <w:rsid w:val="00836F39"/>
    <w:rsid w:val="00837566"/>
    <w:rsid w:val="00837A11"/>
    <w:rsid w:val="00837BA8"/>
    <w:rsid w:val="00837D33"/>
    <w:rsid w:val="00840016"/>
    <w:rsid w:val="00840489"/>
    <w:rsid w:val="00840797"/>
    <w:rsid w:val="008407F8"/>
    <w:rsid w:val="00840E70"/>
    <w:rsid w:val="00841399"/>
    <w:rsid w:val="008413BA"/>
    <w:rsid w:val="0084149A"/>
    <w:rsid w:val="00841596"/>
    <w:rsid w:val="0084173C"/>
    <w:rsid w:val="008431A2"/>
    <w:rsid w:val="00843C42"/>
    <w:rsid w:val="00843F09"/>
    <w:rsid w:val="0084413A"/>
    <w:rsid w:val="008445FA"/>
    <w:rsid w:val="0084520F"/>
    <w:rsid w:val="00845734"/>
    <w:rsid w:val="00845CCC"/>
    <w:rsid w:val="00845D0B"/>
    <w:rsid w:val="00845D7A"/>
    <w:rsid w:val="00845FB3"/>
    <w:rsid w:val="0084629B"/>
    <w:rsid w:val="0084667C"/>
    <w:rsid w:val="00846814"/>
    <w:rsid w:val="00846FC7"/>
    <w:rsid w:val="00847A9B"/>
    <w:rsid w:val="00847C28"/>
    <w:rsid w:val="00847EDA"/>
    <w:rsid w:val="00850643"/>
    <w:rsid w:val="00850A9B"/>
    <w:rsid w:val="00851064"/>
    <w:rsid w:val="00853296"/>
    <w:rsid w:val="008537B1"/>
    <w:rsid w:val="00853C06"/>
    <w:rsid w:val="00853E76"/>
    <w:rsid w:val="00854C04"/>
    <w:rsid w:val="00854FC8"/>
    <w:rsid w:val="00854FF4"/>
    <w:rsid w:val="00855E66"/>
    <w:rsid w:val="00855FA7"/>
    <w:rsid w:val="008560C0"/>
    <w:rsid w:val="00856A67"/>
    <w:rsid w:val="00857158"/>
    <w:rsid w:val="0085784A"/>
    <w:rsid w:val="00860669"/>
    <w:rsid w:val="00861646"/>
    <w:rsid w:val="0086181E"/>
    <w:rsid w:val="008619F6"/>
    <w:rsid w:val="00861AA0"/>
    <w:rsid w:val="0086232C"/>
    <w:rsid w:val="0086299E"/>
    <w:rsid w:val="008639BF"/>
    <w:rsid w:val="00863D19"/>
    <w:rsid w:val="00864DA3"/>
    <w:rsid w:val="00865FE0"/>
    <w:rsid w:val="008665A7"/>
    <w:rsid w:val="008702FA"/>
    <w:rsid w:val="00870885"/>
    <w:rsid w:val="00871EE8"/>
    <w:rsid w:val="008726D3"/>
    <w:rsid w:val="00872AA4"/>
    <w:rsid w:val="00872D23"/>
    <w:rsid w:val="00872D94"/>
    <w:rsid w:val="00872E8F"/>
    <w:rsid w:val="0087304E"/>
    <w:rsid w:val="008730A7"/>
    <w:rsid w:val="00873683"/>
    <w:rsid w:val="00873CF3"/>
    <w:rsid w:val="00873E05"/>
    <w:rsid w:val="00874454"/>
    <w:rsid w:val="008757F7"/>
    <w:rsid w:val="00875E5F"/>
    <w:rsid w:val="00876043"/>
    <w:rsid w:val="0087699B"/>
    <w:rsid w:val="00876C62"/>
    <w:rsid w:val="00876CA3"/>
    <w:rsid w:val="00877EAD"/>
    <w:rsid w:val="00880E8E"/>
    <w:rsid w:val="00881A96"/>
    <w:rsid w:val="0088231F"/>
    <w:rsid w:val="00883044"/>
    <w:rsid w:val="0088346A"/>
    <w:rsid w:val="0088472E"/>
    <w:rsid w:val="00885244"/>
    <w:rsid w:val="00885AAC"/>
    <w:rsid w:val="00885C2E"/>
    <w:rsid w:val="00886105"/>
    <w:rsid w:val="00886A19"/>
    <w:rsid w:val="00886BBB"/>
    <w:rsid w:val="00886E8D"/>
    <w:rsid w:val="00886FF1"/>
    <w:rsid w:val="00887189"/>
    <w:rsid w:val="00887220"/>
    <w:rsid w:val="008876CD"/>
    <w:rsid w:val="00887FB6"/>
    <w:rsid w:val="008905AB"/>
    <w:rsid w:val="00890689"/>
    <w:rsid w:val="00890DDA"/>
    <w:rsid w:val="00890F79"/>
    <w:rsid w:val="008915D0"/>
    <w:rsid w:val="00891A53"/>
    <w:rsid w:val="00892983"/>
    <w:rsid w:val="00892D63"/>
    <w:rsid w:val="00892D9D"/>
    <w:rsid w:val="00892F86"/>
    <w:rsid w:val="008930BE"/>
    <w:rsid w:val="00893735"/>
    <w:rsid w:val="00893F2D"/>
    <w:rsid w:val="00894274"/>
    <w:rsid w:val="00894FD1"/>
    <w:rsid w:val="00895AB6"/>
    <w:rsid w:val="00896871"/>
    <w:rsid w:val="00897091"/>
    <w:rsid w:val="008A01AE"/>
    <w:rsid w:val="008A0496"/>
    <w:rsid w:val="008A116B"/>
    <w:rsid w:val="008A2314"/>
    <w:rsid w:val="008A295C"/>
    <w:rsid w:val="008A3E20"/>
    <w:rsid w:val="008A3F26"/>
    <w:rsid w:val="008A4A28"/>
    <w:rsid w:val="008A4A83"/>
    <w:rsid w:val="008A50E8"/>
    <w:rsid w:val="008A5221"/>
    <w:rsid w:val="008A5247"/>
    <w:rsid w:val="008A5C45"/>
    <w:rsid w:val="008A6955"/>
    <w:rsid w:val="008A6A92"/>
    <w:rsid w:val="008A6BBB"/>
    <w:rsid w:val="008A715F"/>
    <w:rsid w:val="008B0288"/>
    <w:rsid w:val="008B04B2"/>
    <w:rsid w:val="008B1085"/>
    <w:rsid w:val="008B10B0"/>
    <w:rsid w:val="008B236F"/>
    <w:rsid w:val="008B2B0F"/>
    <w:rsid w:val="008B3640"/>
    <w:rsid w:val="008B3FBE"/>
    <w:rsid w:val="008B4778"/>
    <w:rsid w:val="008B4FE5"/>
    <w:rsid w:val="008B53B5"/>
    <w:rsid w:val="008B566E"/>
    <w:rsid w:val="008B57EE"/>
    <w:rsid w:val="008B5920"/>
    <w:rsid w:val="008B62BA"/>
    <w:rsid w:val="008B6A0A"/>
    <w:rsid w:val="008B6C23"/>
    <w:rsid w:val="008B72AA"/>
    <w:rsid w:val="008B72C0"/>
    <w:rsid w:val="008B7E0A"/>
    <w:rsid w:val="008B7E86"/>
    <w:rsid w:val="008C0845"/>
    <w:rsid w:val="008C1F2E"/>
    <w:rsid w:val="008C356F"/>
    <w:rsid w:val="008C439C"/>
    <w:rsid w:val="008C4C32"/>
    <w:rsid w:val="008C5C9F"/>
    <w:rsid w:val="008C5F06"/>
    <w:rsid w:val="008C64AB"/>
    <w:rsid w:val="008C7598"/>
    <w:rsid w:val="008C7B58"/>
    <w:rsid w:val="008D0072"/>
    <w:rsid w:val="008D011C"/>
    <w:rsid w:val="008D01E5"/>
    <w:rsid w:val="008D0D85"/>
    <w:rsid w:val="008D1AF4"/>
    <w:rsid w:val="008D292C"/>
    <w:rsid w:val="008D38CD"/>
    <w:rsid w:val="008D4584"/>
    <w:rsid w:val="008D45C9"/>
    <w:rsid w:val="008D5730"/>
    <w:rsid w:val="008D601C"/>
    <w:rsid w:val="008D6202"/>
    <w:rsid w:val="008D622D"/>
    <w:rsid w:val="008D6AE1"/>
    <w:rsid w:val="008D6E3F"/>
    <w:rsid w:val="008D702C"/>
    <w:rsid w:val="008D750F"/>
    <w:rsid w:val="008D7D2F"/>
    <w:rsid w:val="008E01DA"/>
    <w:rsid w:val="008E0235"/>
    <w:rsid w:val="008E0326"/>
    <w:rsid w:val="008E0D47"/>
    <w:rsid w:val="008E18CD"/>
    <w:rsid w:val="008E1CE0"/>
    <w:rsid w:val="008E224F"/>
    <w:rsid w:val="008E2605"/>
    <w:rsid w:val="008E2759"/>
    <w:rsid w:val="008E293B"/>
    <w:rsid w:val="008E2B0F"/>
    <w:rsid w:val="008E2E1A"/>
    <w:rsid w:val="008E30AD"/>
    <w:rsid w:val="008E3691"/>
    <w:rsid w:val="008E512B"/>
    <w:rsid w:val="008E5218"/>
    <w:rsid w:val="008E59E8"/>
    <w:rsid w:val="008E5A3E"/>
    <w:rsid w:val="008E62D4"/>
    <w:rsid w:val="008E7203"/>
    <w:rsid w:val="008E7AA8"/>
    <w:rsid w:val="008E7EF3"/>
    <w:rsid w:val="008F088A"/>
    <w:rsid w:val="008F0A76"/>
    <w:rsid w:val="008F1FE9"/>
    <w:rsid w:val="008F3213"/>
    <w:rsid w:val="008F345F"/>
    <w:rsid w:val="008F42E6"/>
    <w:rsid w:val="008F4869"/>
    <w:rsid w:val="008F49C7"/>
    <w:rsid w:val="008F5CB0"/>
    <w:rsid w:val="008F7235"/>
    <w:rsid w:val="008F7830"/>
    <w:rsid w:val="008F7A6F"/>
    <w:rsid w:val="008F7DA5"/>
    <w:rsid w:val="008F7EF9"/>
    <w:rsid w:val="009004BB"/>
    <w:rsid w:val="00900B49"/>
    <w:rsid w:val="00900EAE"/>
    <w:rsid w:val="009020C7"/>
    <w:rsid w:val="0090323C"/>
    <w:rsid w:val="0090383A"/>
    <w:rsid w:val="00903977"/>
    <w:rsid w:val="00903D52"/>
    <w:rsid w:val="00904107"/>
    <w:rsid w:val="00904D77"/>
    <w:rsid w:val="00905108"/>
    <w:rsid w:val="00905809"/>
    <w:rsid w:val="009065E1"/>
    <w:rsid w:val="00906B74"/>
    <w:rsid w:val="00906DD9"/>
    <w:rsid w:val="009101C7"/>
    <w:rsid w:val="0091066B"/>
    <w:rsid w:val="00910947"/>
    <w:rsid w:val="00910B58"/>
    <w:rsid w:val="00910E6D"/>
    <w:rsid w:val="00910F1C"/>
    <w:rsid w:val="00912B51"/>
    <w:rsid w:val="00912CD7"/>
    <w:rsid w:val="00913013"/>
    <w:rsid w:val="00913062"/>
    <w:rsid w:val="00913F73"/>
    <w:rsid w:val="009153AB"/>
    <w:rsid w:val="009154FC"/>
    <w:rsid w:val="00915F60"/>
    <w:rsid w:val="00916A6B"/>
    <w:rsid w:val="00917EA2"/>
    <w:rsid w:val="00920085"/>
    <w:rsid w:val="00920356"/>
    <w:rsid w:val="0092078B"/>
    <w:rsid w:val="00920A07"/>
    <w:rsid w:val="00920E89"/>
    <w:rsid w:val="00920F83"/>
    <w:rsid w:val="009216F3"/>
    <w:rsid w:val="00923160"/>
    <w:rsid w:val="0092396A"/>
    <w:rsid w:val="00923E57"/>
    <w:rsid w:val="009241AA"/>
    <w:rsid w:val="009256C2"/>
    <w:rsid w:val="009258B0"/>
    <w:rsid w:val="00926ABA"/>
    <w:rsid w:val="00926E40"/>
    <w:rsid w:val="009275B6"/>
    <w:rsid w:val="00927819"/>
    <w:rsid w:val="009278C9"/>
    <w:rsid w:val="00930964"/>
    <w:rsid w:val="00930E5E"/>
    <w:rsid w:val="009313F4"/>
    <w:rsid w:val="009318FF"/>
    <w:rsid w:val="0093251E"/>
    <w:rsid w:val="00932D0A"/>
    <w:rsid w:val="00932E71"/>
    <w:rsid w:val="009331C0"/>
    <w:rsid w:val="0093380A"/>
    <w:rsid w:val="009356C7"/>
    <w:rsid w:val="00935A0F"/>
    <w:rsid w:val="009367B7"/>
    <w:rsid w:val="00936B13"/>
    <w:rsid w:val="00937C7A"/>
    <w:rsid w:val="009402E5"/>
    <w:rsid w:val="00941386"/>
    <w:rsid w:val="009414D5"/>
    <w:rsid w:val="00941C9E"/>
    <w:rsid w:val="00941DAD"/>
    <w:rsid w:val="0094230C"/>
    <w:rsid w:val="009423B0"/>
    <w:rsid w:val="009428F1"/>
    <w:rsid w:val="00942CAD"/>
    <w:rsid w:val="00942DC2"/>
    <w:rsid w:val="0094302D"/>
    <w:rsid w:val="009435BF"/>
    <w:rsid w:val="00943D53"/>
    <w:rsid w:val="009448F1"/>
    <w:rsid w:val="00945074"/>
    <w:rsid w:val="00945323"/>
    <w:rsid w:val="00945E6A"/>
    <w:rsid w:val="00946D6E"/>
    <w:rsid w:val="00946F59"/>
    <w:rsid w:val="00947539"/>
    <w:rsid w:val="00950154"/>
    <w:rsid w:val="0095038C"/>
    <w:rsid w:val="009506E5"/>
    <w:rsid w:val="00950715"/>
    <w:rsid w:val="0095146C"/>
    <w:rsid w:val="009515E4"/>
    <w:rsid w:val="009525AF"/>
    <w:rsid w:val="00952BCC"/>
    <w:rsid w:val="00952E5F"/>
    <w:rsid w:val="00952F0D"/>
    <w:rsid w:val="00953094"/>
    <w:rsid w:val="00953168"/>
    <w:rsid w:val="0095355F"/>
    <w:rsid w:val="009536A5"/>
    <w:rsid w:val="00953A53"/>
    <w:rsid w:val="0095459A"/>
    <w:rsid w:val="009550EB"/>
    <w:rsid w:val="009551F8"/>
    <w:rsid w:val="00955A19"/>
    <w:rsid w:val="00956CA7"/>
    <w:rsid w:val="00957C35"/>
    <w:rsid w:val="00960909"/>
    <w:rsid w:val="0096094F"/>
    <w:rsid w:val="009611D1"/>
    <w:rsid w:val="009612F7"/>
    <w:rsid w:val="0096145A"/>
    <w:rsid w:val="00961534"/>
    <w:rsid w:val="00961662"/>
    <w:rsid w:val="00962500"/>
    <w:rsid w:val="0096355F"/>
    <w:rsid w:val="009635EF"/>
    <w:rsid w:val="00963DFF"/>
    <w:rsid w:val="00963EEF"/>
    <w:rsid w:val="00964590"/>
    <w:rsid w:val="00964ABD"/>
    <w:rsid w:val="00964E3E"/>
    <w:rsid w:val="0096575F"/>
    <w:rsid w:val="00965ED8"/>
    <w:rsid w:val="00965F45"/>
    <w:rsid w:val="0096603E"/>
    <w:rsid w:val="009666BE"/>
    <w:rsid w:val="0096694C"/>
    <w:rsid w:val="009676E3"/>
    <w:rsid w:val="00967A9F"/>
    <w:rsid w:val="00967CCA"/>
    <w:rsid w:val="00967F4E"/>
    <w:rsid w:val="009701E2"/>
    <w:rsid w:val="0097021D"/>
    <w:rsid w:val="00970714"/>
    <w:rsid w:val="009715FA"/>
    <w:rsid w:val="00971BD0"/>
    <w:rsid w:val="00972098"/>
    <w:rsid w:val="00973D2C"/>
    <w:rsid w:val="0097504C"/>
    <w:rsid w:val="00975288"/>
    <w:rsid w:val="009755B4"/>
    <w:rsid w:val="00975C25"/>
    <w:rsid w:val="00976A80"/>
    <w:rsid w:val="009775B0"/>
    <w:rsid w:val="0098018E"/>
    <w:rsid w:val="009801FF"/>
    <w:rsid w:val="00980221"/>
    <w:rsid w:val="00980A1E"/>
    <w:rsid w:val="009811C5"/>
    <w:rsid w:val="00981548"/>
    <w:rsid w:val="009818FC"/>
    <w:rsid w:val="00982780"/>
    <w:rsid w:val="00982A22"/>
    <w:rsid w:val="00982DF5"/>
    <w:rsid w:val="0098368B"/>
    <w:rsid w:val="00983751"/>
    <w:rsid w:val="00983D76"/>
    <w:rsid w:val="009844B3"/>
    <w:rsid w:val="00984C62"/>
    <w:rsid w:val="00984FCC"/>
    <w:rsid w:val="00985419"/>
    <w:rsid w:val="00985953"/>
    <w:rsid w:val="00986F1B"/>
    <w:rsid w:val="0098711E"/>
    <w:rsid w:val="00990332"/>
    <w:rsid w:val="00990AC5"/>
    <w:rsid w:val="009912BA"/>
    <w:rsid w:val="00991C8A"/>
    <w:rsid w:val="0099222A"/>
    <w:rsid w:val="00992814"/>
    <w:rsid w:val="0099306E"/>
    <w:rsid w:val="00994605"/>
    <w:rsid w:val="00994848"/>
    <w:rsid w:val="00994931"/>
    <w:rsid w:val="00994BBB"/>
    <w:rsid w:val="00995349"/>
    <w:rsid w:val="009955C9"/>
    <w:rsid w:val="00995E32"/>
    <w:rsid w:val="00996CA2"/>
    <w:rsid w:val="009971BD"/>
    <w:rsid w:val="00997D0B"/>
    <w:rsid w:val="009A0FAB"/>
    <w:rsid w:val="009A17B7"/>
    <w:rsid w:val="009A29B2"/>
    <w:rsid w:val="009A2E96"/>
    <w:rsid w:val="009A3054"/>
    <w:rsid w:val="009A3BD8"/>
    <w:rsid w:val="009A3FC8"/>
    <w:rsid w:val="009A409D"/>
    <w:rsid w:val="009A431F"/>
    <w:rsid w:val="009A5075"/>
    <w:rsid w:val="009A6779"/>
    <w:rsid w:val="009A6C52"/>
    <w:rsid w:val="009A6F7E"/>
    <w:rsid w:val="009A717D"/>
    <w:rsid w:val="009A7437"/>
    <w:rsid w:val="009A785E"/>
    <w:rsid w:val="009B0320"/>
    <w:rsid w:val="009B09D8"/>
    <w:rsid w:val="009B1FB6"/>
    <w:rsid w:val="009B24DC"/>
    <w:rsid w:val="009B2C3D"/>
    <w:rsid w:val="009B339F"/>
    <w:rsid w:val="009B44D6"/>
    <w:rsid w:val="009B4B95"/>
    <w:rsid w:val="009B5913"/>
    <w:rsid w:val="009B625D"/>
    <w:rsid w:val="009B6F39"/>
    <w:rsid w:val="009B7D05"/>
    <w:rsid w:val="009C1213"/>
    <w:rsid w:val="009C1EA0"/>
    <w:rsid w:val="009C2265"/>
    <w:rsid w:val="009C23B9"/>
    <w:rsid w:val="009C2BE0"/>
    <w:rsid w:val="009C30AD"/>
    <w:rsid w:val="009C30CC"/>
    <w:rsid w:val="009C3911"/>
    <w:rsid w:val="009C396C"/>
    <w:rsid w:val="009C3AB4"/>
    <w:rsid w:val="009C3F11"/>
    <w:rsid w:val="009C4763"/>
    <w:rsid w:val="009C47A0"/>
    <w:rsid w:val="009C4DCC"/>
    <w:rsid w:val="009C4EA9"/>
    <w:rsid w:val="009C566A"/>
    <w:rsid w:val="009C5763"/>
    <w:rsid w:val="009C5FF2"/>
    <w:rsid w:val="009C6F04"/>
    <w:rsid w:val="009C728D"/>
    <w:rsid w:val="009C7A4B"/>
    <w:rsid w:val="009C7C51"/>
    <w:rsid w:val="009D1D11"/>
    <w:rsid w:val="009D2083"/>
    <w:rsid w:val="009D29F9"/>
    <w:rsid w:val="009D2BEE"/>
    <w:rsid w:val="009D4234"/>
    <w:rsid w:val="009D4417"/>
    <w:rsid w:val="009D52A4"/>
    <w:rsid w:val="009D5365"/>
    <w:rsid w:val="009D54EC"/>
    <w:rsid w:val="009D5653"/>
    <w:rsid w:val="009D5BC9"/>
    <w:rsid w:val="009D67F0"/>
    <w:rsid w:val="009D6DDD"/>
    <w:rsid w:val="009D73E9"/>
    <w:rsid w:val="009D7DEF"/>
    <w:rsid w:val="009D7E3D"/>
    <w:rsid w:val="009D7ED9"/>
    <w:rsid w:val="009E03F9"/>
    <w:rsid w:val="009E1193"/>
    <w:rsid w:val="009E1E47"/>
    <w:rsid w:val="009E1F78"/>
    <w:rsid w:val="009E2693"/>
    <w:rsid w:val="009E3240"/>
    <w:rsid w:val="009E35A1"/>
    <w:rsid w:val="009E3C8E"/>
    <w:rsid w:val="009E4250"/>
    <w:rsid w:val="009E45B9"/>
    <w:rsid w:val="009E5577"/>
    <w:rsid w:val="009E566E"/>
    <w:rsid w:val="009E57AD"/>
    <w:rsid w:val="009E5BBB"/>
    <w:rsid w:val="009E5D5B"/>
    <w:rsid w:val="009E6936"/>
    <w:rsid w:val="009E6DAA"/>
    <w:rsid w:val="009F03BD"/>
    <w:rsid w:val="009F1032"/>
    <w:rsid w:val="009F1291"/>
    <w:rsid w:val="009F1A73"/>
    <w:rsid w:val="009F24C5"/>
    <w:rsid w:val="009F260C"/>
    <w:rsid w:val="009F261E"/>
    <w:rsid w:val="009F28CC"/>
    <w:rsid w:val="009F3507"/>
    <w:rsid w:val="009F3A83"/>
    <w:rsid w:val="009F3ABE"/>
    <w:rsid w:val="009F502F"/>
    <w:rsid w:val="009F512D"/>
    <w:rsid w:val="009F52E6"/>
    <w:rsid w:val="009F5487"/>
    <w:rsid w:val="009F5E77"/>
    <w:rsid w:val="009F629E"/>
    <w:rsid w:val="009F6516"/>
    <w:rsid w:val="009F672B"/>
    <w:rsid w:val="009F6B20"/>
    <w:rsid w:val="009F76E8"/>
    <w:rsid w:val="00A00C5D"/>
    <w:rsid w:val="00A011AA"/>
    <w:rsid w:val="00A01260"/>
    <w:rsid w:val="00A0164E"/>
    <w:rsid w:val="00A017D9"/>
    <w:rsid w:val="00A01C01"/>
    <w:rsid w:val="00A02BD4"/>
    <w:rsid w:val="00A041EE"/>
    <w:rsid w:val="00A0441C"/>
    <w:rsid w:val="00A0460C"/>
    <w:rsid w:val="00A047CE"/>
    <w:rsid w:val="00A04963"/>
    <w:rsid w:val="00A04AFB"/>
    <w:rsid w:val="00A04D31"/>
    <w:rsid w:val="00A05F43"/>
    <w:rsid w:val="00A06280"/>
    <w:rsid w:val="00A06A7F"/>
    <w:rsid w:val="00A06F5E"/>
    <w:rsid w:val="00A07961"/>
    <w:rsid w:val="00A102CC"/>
    <w:rsid w:val="00A103E6"/>
    <w:rsid w:val="00A10C8A"/>
    <w:rsid w:val="00A10C9A"/>
    <w:rsid w:val="00A111CC"/>
    <w:rsid w:val="00A127A9"/>
    <w:rsid w:val="00A128BF"/>
    <w:rsid w:val="00A129EB"/>
    <w:rsid w:val="00A132D4"/>
    <w:rsid w:val="00A1436F"/>
    <w:rsid w:val="00A14928"/>
    <w:rsid w:val="00A14C25"/>
    <w:rsid w:val="00A17331"/>
    <w:rsid w:val="00A17A5E"/>
    <w:rsid w:val="00A202CF"/>
    <w:rsid w:val="00A2034B"/>
    <w:rsid w:val="00A209A7"/>
    <w:rsid w:val="00A20B6F"/>
    <w:rsid w:val="00A20C99"/>
    <w:rsid w:val="00A217E6"/>
    <w:rsid w:val="00A221E9"/>
    <w:rsid w:val="00A2242A"/>
    <w:rsid w:val="00A23E58"/>
    <w:rsid w:val="00A243DC"/>
    <w:rsid w:val="00A24603"/>
    <w:rsid w:val="00A24CED"/>
    <w:rsid w:val="00A25271"/>
    <w:rsid w:val="00A25EED"/>
    <w:rsid w:val="00A27006"/>
    <w:rsid w:val="00A27A34"/>
    <w:rsid w:val="00A27B6B"/>
    <w:rsid w:val="00A27F78"/>
    <w:rsid w:val="00A27F8A"/>
    <w:rsid w:val="00A31474"/>
    <w:rsid w:val="00A32108"/>
    <w:rsid w:val="00A3346C"/>
    <w:rsid w:val="00A347C5"/>
    <w:rsid w:val="00A34B69"/>
    <w:rsid w:val="00A3508F"/>
    <w:rsid w:val="00A35928"/>
    <w:rsid w:val="00A3597C"/>
    <w:rsid w:val="00A35D4C"/>
    <w:rsid w:val="00A35E4F"/>
    <w:rsid w:val="00A36719"/>
    <w:rsid w:val="00A36ECC"/>
    <w:rsid w:val="00A376B7"/>
    <w:rsid w:val="00A37881"/>
    <w:rsid w:val="00A37A14"/>
    <w:rsid w:val="00A401E3"/>
    <w:rsid w:val="00A40E24"/>
    <w:rsid w:val="00A41726"/>
    <w:rsid w:val="00A41F31"/>
    <w:rsid w:val="00A423E7"/>
    <w:rsid w:val="00A4333B"/>
    <w:rsid w:val="00A436F0"/>
    <w:rsid w:val="00A44072"/>
    <w:rsid w:val="00A4407E"/>
    <w:rsid w:val="00A44AA4"/>
    <w:rsid w:val="00A44B33"/>
    <w:rsid w:val="00A46707"/>
    <w:rsid w:val="00A47084"/>
    <w:rsid w:val="00A4770C"/>
    <w:rsid w:val="00A47877"/>
    <w:rsid w:val="00A47ACC"/>
    <w:rsid w:val="00A50F8E"/>
    <w:rsid w:val="00A51ED2"/>
    <w:rsid w:val="00A52095"/>
    <w:rsid w:val="00A531FD"/>
    <w:rsid w:val="00A53ADA"/>
    <w:rsid w:val="00A53B1B"/>
    <w:rsid w:val="00A53D4A"/>
    <w:rsid w:val="00A54769"/>
    <w:rsid w:val="00A549B0"/>
    <w:rsid w:val="00A54F2D"/>
    <w:rsid w:val="00A55486"/>
    <w:rsid w:val="00A57DA9"/>
    <w:rsid w:val="00A57EF5"/>
    <w:rsid w:val="00A60328"/>
    <w:rsid w:val="00A60877"/>
    <w:rsid w:val="00A60E91"/>
    <w:rsid w:val="00A610AE"/>
    <w:rsid w:val="00A619D8"/>
    <w:rsid w:val="00A621CF"/>
    <w:rsid w:val="00A62EF1"/>
    <w:rsid w:val="00A63158"/>
    <w:rsid w:val="00A634CF"/>
    <w:rsid w:val="00A63548"/>
    <w:rsid w:val="00A63A25"/>
    <w:rsid w:val="00A63BC6"/>
    <w:rsid w:val="00A63BC9"/>
    <w:rsid w:val="00A640AD"/>
    <w:rsid w:val="00A65BFE"/>
    <w:rsid w:val="00A663E9"/>
    <w:rsid w:val="00A667E2"/>
    <w:rsid w:val="00A6702F"/>
    <w:rsid w:val="00A67473"/>
    <w:rsid w:val="00A67796"/>
    <w:rsid w:val="00A703D6"/>
    <w:rsid w:val="00A7042C"/>
    <w:rsid w:val="00A705BE"/>
    <w:rsid w:val="00A709DA"/>
    <w:rsid w:val="00A71432"/>
    <w:rsid w:val="00A73896"/>
    <w:rsid w:val="00A73938"/>
    <w:rsid w:val="00A744F9"/>
    <w:rsid w:val="00A74714"/>
    <w:rsid w:val="00A748B7"/>
    <w:rsid w:val="00A74D98"/>
    <w:rsid w:val="00A7538D"/>
    <w:rsid w:val="00A7564D"/>
    <w:rsid w:val="00A76A54"/>
    <w:rsid w:val="00A7716F"/>
    <w:rsid w:val="00A772E9"/>
    <w:rsid w:val="00A77314"/>
    <w:rsid w:val="00A7785D"/>
    <w:rsid w:val="00A7794A"/>
    <w:rsid w:val="00A8015E"/>
    <w:rsid w:val="00A80696"/>
    <w:rsid w:val="00A80A9B"/>
    <w:rsid w:val="00A80DB9"/>
    <w:rsid w:val="00A8107F"/>
    <w:rsid w:val="00A82219"/>
    <w:rsid w:val="00A8285E"/>
    <w:rsid w:val="00A82F93"/>
    <w:rsid w:val="00A83489"/>
    <w:rsid w:val="00A83673"/>
    <w:rsid w:val="00A840AE"/>
    <w:rsid w:val="00A849C8"/>
    <w:rsid w:val="00A84AEF"/>
    <w:rsid w:val="00A84C04"/>
    <w:rsid w:val="00A84F32"/>
    <w:rsid w:val="00A84FD5"/>
    <w:rsid w:val="00A85395"/>
    <w:rsid w:val="00A8549D"/>
    <w:rsid w:val="00A8680D"/>
    <w:rsid w:val="00A86D5A"/>
    <w:rsid w:val="00A86F74"/>
    <w:rsid w:val="00A87654"/>
    <w:rsid w:val="00A87CA2"/>
    <w:rsid w:val="00A87E7C"/>
    <w:rsid w:val="00A90037"/>
    <w:rsid w:val="00A90E4C"/>
    <w:rsid w:val="00A90F06"/>
    <w:rsid w:val="00A9150D"/>
    <w:rsid w:val="00A917D4"/>
    <w:rsid w:val="00A92CFC"/>
    <w:rsid w:val="00A931CA"/>
    <w:rsid w:val="00A93DA1"/>
    <w:rsid w:val="00A94D8D"/>
    <w:rsid w:val="00A94FFB"/>
    <w:rsid w:val="00A951CF"/>
    <w:rsid w:val="00A9523A"/>
    <w:rsid w:val="00A95271"/>
    <w:rsid w:val="00A9542B"/>
    <w:rsid w:val="00A95DBD"/>
    <w:rsid w:val="00A967CD"/>
    <w:rsid w:val="00A967F0"/>
    <w:rsid w:val="00A9698E"/>
    <w:rsid w:val="00A96F0C"/>
    <w:rsid w:val="00A971EF"/>
    <w:rsid w:val="00A9779A"/>
    <w:rsid w:val="00AA00BE"/>
    <w:rsid w:val="00AA0DF5"/>
    <w:rsid w:val="00AA10E2"/>
    <w:rsid w:val="00AA29D2"/>
    <w:rsid w:val="00AA31DA"/>
    <w:rsid w:val="00AA34EF"/>
    <w:rsid w:val="00AA3D07"/>
    <w:rsid w:val="00AA4E2B"/>
    <w:rsid w:val="00AA54A0"/>
    <w:rsid w:val="00AA56B0"/>
    <w:rsid w:val="00AA58FB"/>
    <w:rsid w:val="00AA5E6C"/>
    <w:rsid w:val="00AA6C9B"/>
    <w:rsid w:val="00AA79DA"/>
    <w:rsid w:val="00AB0370"/>
    <w:rsid w:val="00AB05CC"/>
    <w:rsid w:val="00AB0FA8"/>
    <w:rsid w:val="00AB1772"/>
    <w:rsid w:val="00AB2100"/>
    <w:rsid w:val="00AB25CE"/>
    <w:rsid w:val="00AB3D1F"/>
    <w:rsid w:val="00AB3EA7"/>
    <w:rsid w:val="00AB4A48"/>
    <w:rsid w:val="00AB4CF7"/>
    <w:rsid w:val="00AB598D"/>
    <w:rsid w:val="00AB6344"/>
    <w:rsid w:val="00AB63BF"/>
    <w:rsid w:val="00AB6669"/>
    <w:rsid w:val="00AB6719"/>
    <w:rsid w:val="00AB70C3"/>
    <w:rsid w:val="00AB71EE"/>
    <w:rsid w:val="00AB7875"/>
    <w:rsid w:val="00AB7FCF"/>
    <w:rsid w:val="00AC07C2"/>
    <w:rsid w:val="00AC0D4D"/>
    <w:rsid w:val="00AC0F72"/>
    <w:rsid w:val="00AC1CE8"/>
    <w:rsid w:val="00AC1DF4"/>
    <w:rsid w:val="00AC24BB"/>
    <w:rsid w:val="00AC2AEB"/>
    <w:rsid w:val="00AC332A"/>
    <w:rsid w:val="00AC3528"/>
    <w:rsid w:val="00AC3639"/>
    <w:rsid w:val="00AC3849"/>
    <w:rsid w:val="00AC3A63"/>
    <w:rsid w:val="00AC3C89"/>
    <w:rsid w:val="00AC418E"/>
    <w:rsid w:val="00AC4293"/>
    <w:rsid w:val="00AC4326"/>
    <w:rsid w:val="00AC482E"/>
    <w:rsid w:val="00AC4937"/>
    <w:rsid w:val="00AC4F3A"/>
    <w:rsid w:val="00AC53A2"/>
    <w:rsid w:val="00AC58C8"/>
    <w:rsid w:val="00AC75B0"/>
    <w:rsid w:val="00AD0030"/>
    <w:rsid w:val="00AD0882"/>
    <w:rsid w:val="00AD0C01"/>
    <w:rsid w:val="00AD1AD0"/>
    <w:rsid w:val="00AD1D0A"/>
    <w:rsid w:val="00AD1DC1"/>
    <w:rsid w:val="00AD2B3F"/>
    <w:rsid w:val="00AD3316"/>
    <w:rsid w:val="00AD395A"/>
    <w:rsid w:val="00AD4CC2"/>
    <w:rsid w:val="00AD595A"/>
    <w:rsid w:val="00AD5A09"/>
    <w:rsid w:val="00AD5A4F"/>
    <w:rsid w:val="00AD5B0A"/>
    <w:rsid w:val="00AD5FCA"/>
    <w:rsid w:val="00AD650B"/>
    <w:rsid w:val="00AD654E"/>
    <w:rsid w:val="00AD7070"/>
    <w:rsid w:val="00AD7153"/>
    <w:rsid w:val="00AD7B44"/>
    <w:rsid w:val="00AE09D9"/>
    <w:rsid w:val="00AE0C74"/>
    <w:rsid w:val="00AE0F75"/>
    <w:rsid w:val="00AE1318"/>
    <w:rsid w:val="00AE1599"/>
    <w:rsid w:val="00AE1640"/>
    <w:rsid w:val="00AE179C"/>
    <w:rsid w:val="00AE19E4"/>
    <w:rsid w:val="00AE2828"/>
    <w:rsid w:val="00AE2DE7"/>
    <w:rsid w:val="00AE2F36"/>
    <w:rsid w:val="00AE3410"/>
    <w:rsid w:val="00AE49A2"/>
    <w:rsid w:val="00AE49E5"/>
    <w:rsid w:val="00AE4D6D"/>
    <w:rsid w:val="00AE517A"/>
    <w:rsid w:val="00AE51A1"/>
    <w:rsid w:val="00AE5894"/>
    <w:rsid w:val="00AE59E0"/>
    <w:rsid w:val="00AE5A56"/>
    <w:rsid w:val="00AE5E25"/>
    <w:rsid w:val="00AE6BAE"/>
    <w:rsid w:val="00AE6E57"/>
    <w:rsid w:val="00AE79B0"/>
    <w:rsid w:val="00AE7F56"/>
    <w:rsid w:val="00AF0686"/>
    <w:rsid w:val="00AF089A"/>
    <w:rsid w:val="00AF1763"/>
    <w:rsid w:val="00AF1985"/>
    <w:rsid w:val="00AF1BBF"/>
    <w:rsid w:val="00AF378B"/>
    <w:rsid w:val="00AF3978"/>
    <w:rsid w:val="00AF3AC6"/>
    <w:rsid w:val="00AF3C27"/>
    <w:rsid w:val="00AF3D95"/>
    <w:rsid w:val="00AF41DD"/>
    <w:rsid w:val="00AF4524"/>
    <w:rsid w:val="00AF4667"/>
    <w:rsid w:val="00AF4BE0"/>
    <w:rsid w:val="00AF4F81"/>
    <w:rsid w:val="00AF50A4"/>
    <w:rsid w:val="00AF5348"/>
    <w:rsid w:val="00AF549F"/>
    <w:rsid w:val="00AF58DE"/>
    <w:rsid w:val="00AF595B"/>
    <w:rsid w:val="00AF60B2"/>
    <w:rsid w:val="00AF69E1"/>
    <w:rsid w:val="00AF6AD8"/>
    <w:rsid w:val="00AF6CED"/>
    <w:rsid w:val="00B00A3E"/>
    <w:rsid w:val="00B00AA4"/>
    <w:rsid w:val="00B00E55"/>
    <w:rsid w:val="00B01143"/>
    <w:rsid w:val="00B01843"/>
    <w:rsid w:val="00B02099"/>
    <w:rsid w:val="00B02489"/>
    <w:rsid w:val="00B02737"/>
    <w:rsid w:val="00B03C35"/>
    <w:rsid w:val="00B03F2D"/>
    <w:rsid w:val="00B0448B"/>
    <w:rsid w:val="00B04B74"/>
    <w:rsid w:val="00B06273"/>
    <w:rsid w:val="00B06584"/>
    <w:rsid w:val="00B100E6"/>
    <w:rsid w:val="00B103FA"/>
    <w:rsid w:val="00B1169C"/>
    <w:rsid w:val="00B1182A"/>
    <w:rsid w:val="00B12836"/>
    <w:rsid w:val="00B128CF"/>
    <w:rsid w:val="00B1351C"/>
    <w:rsid w:val="00B1386F"/>
    <w:rsid w:val="00B139A0"/>
    <w:rsid w:val="00B1478E"/>
    <w:rsid w:val="00B14ACB"/>
    <w:rsid w:val="00B14D4E"/>
    <w:rsid w:val="00B15190"/>
    <w:rsid w:val="00B162AB"/>
    <w:rsid w:val="00B165C8"/>
    <w:rsid w:val="00B17EF1"/>
    <w:rsid w:val="00B202DC"/>
    <w:rsid w:val="00B20592"/>
    <w:rsid w:val="00B207E3"/>
    <w:rsid w:val="00B20D4E"/>
    <w:rsid w:val="00B20EF2"/>
    <w:rsid w:val="00B22127"/>
    <w:rsid w:val="00B22AD6"/>
    <w:rsid w:val="00B22E63"/>
    <w:rsid w:val="00B23759"/>
    <w:rsid w:val="00B249C0"/>
    <w:rsid w:val="00B2500D"/>
    <w:rsid w:val="00B253FC"/>
    <w:rsid w:val="00B25C88"/>
    <w:rsid w:val="00B25D9A"/>
    <w:rsid w:val="00B26E5B"/>
    <w:rsid w:val="00B274FC"/>
    <w:rsid w:val="00B27EF9"/>
    <w:rsid w:val="00B30B0B"/>
    <w:rsid w:val="00B30B4A"/>
    <w:rsid w:val="00B30CA5"/>
    <w:rsid w:val="00B3112B"/>
    <w:rsid w:val="00B313B2"/>
    <w:rsid w:val="00B31878"/>
    <w:rsid w:val="00B31E66"/>
    <w:rsid w:val="00B31FA4"/>
    <w:rsid w:val="00B3231F"/>
    <w:rsid w:val="00B32A7A"/>
    <w:rsid w:val="00B340F9"/>
    <w:rsid w:val="00B344B8"/>
    <w:rsid w:val="00B34B54"/>
    <w:rsid w:val="00B34DA5"/>
    <w:rsid w:val="00B35E39"/>
    <w:rsid w:val="00B36480"/>
    <w:rsid w:val="00B36D89"/>
    <w:rsid w:val="00B37168"/>
    <w:rsid w:val="00B40078"/>
    <w:rsid w:val="00B40A98"/>
    <w:rsid w:val="00B40EDA"/>
    <w:rsid w:val="00B41F39"/>
    <w:rsid w:val="00B41F92"/>
    <w:rsid w:val="00B42130"/>
    <w:rsid w:val="00B423B5"/>
    <w:rsid w:val="00B426D2"/>
    <w:rsid w:val="00B4290B"/>
    <w:rsid w:val="00B43548"/>
    <w:rsid w:val="00B43869"/>
    <w:rsid w:val="00B43F4C"/>
    <w:rsid w:val="00B4552C"/>
    <w:rsid w:val="00B45F90"/>
    <w:rsid w:val="00B46DBF"/>
    <w:rsid w:val="00B47596"/>
    <w:rsid w:val="00B476D0"/>
    <w:rsid w:val="00B47712"/>
    <w:rsid w:val="00B4785F"/>
    <w:rsid w:val="00B47B7E"/>
    <w:rsid w:val="00B47EA2"/>
    <w:rsid w:val="00B502AD"/>
    <w:rsid w:val="00B506CE"/>
    <w:rsid w:val="00B50732"/>
    <w:rsid w:val="00B50AD6"/>
    <w:rsid w:val="00B5127F"/>
    <w:rsid w:val="00B517AE"/>
    <w:rsid w:val="00B522FE"/>
    <w:rsid w:val="00B52DA0"/>
    <w:rsid w:val="00B54D0E"/>
    <w:rsid w:val="00B54FDD"/>
    <w:rsid w:val="00B551D9"/>
    <w:rsid w:val="00B5537F"/>
    <w:rsid w:val="00B55CC1"/>
    <w:rsid w:val="00B5655C"/>
    <w:rsid w:val="00B56A0A"/>
    <w:rsid w:val="00B57055"/>
    <w:rsid w:val="00B5759D"/>
    <w:rsid w:val="00B57CD3"/>
    <w:rsid w:val="00B603FC"/>
    <w:rsid w:val="00B620E0"/>
    <w:rsid w:val="00B6257B"/>
    <w:rsid w:val="00B626A0"/>
    <w:rsid w:val="00B63E13"/>
    <w:rsid w:val="00B63F30"/>
    <w:rsid w:val="00B65292"/>
    <w:rsid w:val="00B6532C"/>
    <w:rsid w:val="00B66268"/>
    <w:rsid w:val="00B662E7"/>
    <w:rsid w:val="00B66EB2"/>
    <w:rsid w:val="00B67602"/>
    <w:rsid w:val="00B67E38"/>
    <w:rsid w:val="00B70C2C"/>
    <w:rsid w:val="00B714D3"/>
    <w:rsid w:val="00B71876"/>
    <w:rsid w:val="00B71E81"/>
    <w:rsid w:val="00B72391"/>
    <w:rsid w:val="00B73C8B"/>
    <w:rsid w:val="00B7402E"/>
    <w:rsid w:val="00B743F1"/>
    <w:rsid w:val="00B74551"/>
    <w:rsid w:val="00B74DBB"/>
    <w:rsid w:val="00B74E79"/>
    <w:rsid w:val="00B75D98"/>
    <w:rsid w:val="00B75EDA"/>
    <w:rsid w:val="00B7677F"/>
    <w:rsid w:val="00B77288"/>
    <w:rsid w:val="00B77A57"/>
    <w:rsid w:val="00B77C16"/>
    <w:rsid w:val="00B77FE5"/>
    <w:rsid w:val="00B80DDB"/>
    <w:rsid w:val="00B80E10"/>
    <w:rsid w:val="00B81361"/>
    <w:rsid w:val="00B827DF"/>
    <w:rsid w:val="00B82A13"/>
    <w:rsid w:val="00B82A58"/>
    <w:rsid w:val="00B83321"/>
    <w:rsid w:val="00B83550"/>
    <w:rsid w:val="00B83F87"/>
    <w:rsid w:val="00B8473F"/>
    <w:rsid w:val="00B84A90"/>
    <w:rsid w:val="00B84C42"/>
    <w:rsid w:val="00B85185"/>
    <w:rsid w:val="00B862A6"/>
    <w:rsid w:val="00B863C1"/>
    <w:rsid w:val="00B8681E"/>
    <w:rsid w:val="00B8694C"/>
    <w:rsid w:val="00B8708F"/>
    <w:rsid w:val="00B8712D"/>
    <w:rsid w:val="00B87C14"/>
    <w:rsid w:val="00B87F01"/>
    <w:rsid w:val="00B9053A"/>
    <w:rsid w:val="00B90E53"/>
    <w:rsid w:val="00B917C2"/>
    <w:rsid w:val="00B91C08"/>
    <w:rsid w:val="00B92020"/>
    <w:rsid w:val="00B92630"/>
    <w:rsid w:val="00B934A7"/>
    <w:rsid w:val="00B938B6"/>
    <w:rsid w:val="00B941D5"/>
    <w:rsid w:val="00B94A0B"/>
    <w:rsid w:val="00B94AB4"/>
    <w:rsid w:val="00B94D19"/>
    <w:rsid w:val="00B95048"/>
    <w:rsid w:val="00B963A4"/>
    <w:rsid w:val="00B970B5"/>
    <w:rsid w:val="00B971D4"/>
    <w:rsid w:val="00BA025C"/>
    <w:rsid w:val="00BA0F3D"/>
    <w:rsid w:val="00BA13DA"/>
    <w:rsid w:val="00BA1E94"/>
    <w:rsid w:val="00BA22BD"/>
    <w:rsid w:val="00BA25B2"/>
    <w:rsid w:val="00BA28A9"/>
    <w:rsid w:val="00BA2E91"/>
    <w:rsid w:val="00BA3665"/>
    <w:rsid w:val="00BA386A"/>
    <w:rsid w:val="00BA3B81"/>
    <w:rsid w:val="00BA4922"/>
    <w:rsid w:val="00BA6235"/>
    <w:rsid w:val="00BA64AC"/>
    <w:rsid w:val="00BA6AB4"/>
    <w:rsid w:val="00BA6B86"/>
    <w:rsid w:val="00BA7902"/>
    <w:rsid w:val="00BA7B54"/>
    <w:rsid w:val="00BB0603"/>
    <w:rsid w:val="00BB0A1B"/>
    <w:rsid w:val="00BB2230"/>
    <w:rsid w:val="00BB413B"/>
    <w:rsid w:val="00BB48E2"/>
    <w:rsid w:val="00BB6434"/>
    <w:rsid w:val="00BB6542"/>
    <w:rsid w:val="00BB68ED"/>
    <w:rsid w:val="00BC0903"/>
    <w:rsid w:val="00BC0A02"/>
    <w:rsid w:val="00BC1759"/>
    <w:rsid w:val="00BC1EE6"/>
    <w:rsid w:val="00BC269C"/>
    <w:rsid w:val="00BC3775"/>
    <w:rsid w:val="00BC3879"/>
    <w:rsid w:val="00BC4535"/>
    <w:rsid w:val="00BC49C8"/>
    <w:rsid w:val="00BC4BFB"/>
    <w:rsid w:val="00BC5FAD"/>
    <w:rsid w:val="00BC63F6"/>
    <w:rsid w:val="00BC65CD"/>
    <w:rsid w:val="00BC6AE0"/>
    <w:rsid w:val="00BC6B50"/>
    <w:rsid w:val="00BD088B"/>
    <w:rsid w:val="00BD0A08"/>
    <w:rsid w:val="00BD15AB"/>
    <w:rsid w:val="00BD1762"/>
    <w:rsid w:val="00BD19FF"/>
    <w:rsid w:val="00BD27FC"/>
    <w:rsid w:val="00BD2837"/>
    <w:rsid w:val="00BD2CBE"/>
    <w:rsid w:val="00BD2FCB"/>
    <w:rsid w:val="00BD3240"/>
    <w:rsid w:val="00BD45C5"/>
    <w:rsid w:val="00BD4863"/>
    <w:rsid w:val="00BD4FA2"/>
    <w:rsid w:val="00BD5175"/>
    <w:rsid w:val="00BD588C"/>
    <w:rsid w:val="00BD58E6"/>
    <w:rsid w:val="00BD74B1"/>
    <w:rsid w:val="00BD77CA"/>
    <w:rsid w:val="00BD7A17"/>
    <w:rsid w:val="00BE0B33"/>
    <w:rsid w:val="00BE0BC0"/>
    <w:rsid w:val="00BE0ECD"/>
    <w:rsid w:val="00BE106C"/>
    <w:rsid w:val="00BE28F2"/>
    <w:rsid w:val="00BE28FE"/>
    <w:rsid w:val="00BE2B8F"/>
    <w:rsid w:val="00BE2FE1"/>
    <w:rsid w:val="00BE34AE"/>
    <w:rsid w:val="00BE34FB"/>
    <w:rsid w:val="00BE389D"/>
    <w:rsid w:val="00BE3B55"/>
    <w:rsid w:val="00BE4129"/>
    <w:rsid w:val="00BE49A4"/>
    <w:rsid w:val="00BE61CE"/>
    <w:rsid w:val="00BE65F2"/>
    <w:rsid w:val="00BE6ACB"/>
    <w:rsid w:val="00BE6FA8"/>
    <w:rsid w:val="00BF0669"/>
    <w:rsid w:val="00BF0CEA"/>
    <w:rsid w:val="00BF1005"/>
    <w:rsid w:val="00BF19F5"/>
    <w:rsid w:val="00BF1A54"/>
    <w:rsid w:val="00BF1EBC"/>
    <w:rsid w:val="00BF32BA"/>
    <w:rsid w:val="00BF3312"/>
    <w:rsid w:val="00BF34BA"/>
    <w:rsid w:val="00BF3A2B"/>
    <w:rsid w:val="00BF50E1"/>
    <w:rsid w:val="00BF5A6E"/>
    <w:rsid w:val="00BF6005"/>
    <w:rsid w:val="00BF6389"/>
    <w:rsid w:val="00BF6489"/>
    <w:rsid w:val="00BF6D40"/>
    <w:rsid w:val="00BF6E87"/>
    <w:rsid w:val="00BF7C3F"/>
    <w:rsid w:val="00C00326"/>
    <w:rsid w:val="00C01925"/>
    <w:rsid w:val="00C01D5C"/>
    <w:rsid w:val="00C02C6F"/>
    <w:rsid w:val="00C030ED"/>
    <w:rsid w:val="00C03B9F"/>
    <w:rsid w:val="00C03D0D"/>
    <w:rsid w:val="00C04A7B"/>
    <w:rsid w:val="00C04ACA"/>
    <w:rsid w:val="00C05548"/>
    <w:rsid w:val="00C05A51"/>
    <w:rsid w:val="00C05F34"/>
    <w:rsid w:val="00C0619B"/>
    <w:rsid w:val="00C0650C"/>
    <w:rsid w:val="00C0731B"/>
    <w:rsid w:val="00C07688"/>
    <w:rsid w:val="00C078B2"/>
    <w:rsid w:val="00C07B69"/>
    <w:rsid w:val="00C07CCF"/>
    <w:rsid w:val="00C11C31"/>
    <w:rsid w:val="00C126D2"/>
    <w:rsid w:val="00C144EF"/>
    <w:rsid w:val="00C15111"/>
    <w:rsid w:val="00C15192"/>
    <w:rsid w:val="00C155F8"/>
    <w:rsid w:val="00C16806"/>
    <w:rsid w:val="00C16A03"/>
    <w:rsid w:val="00C17B7F"/>
    <w:rsid w:val="00C2039F"/>
    <w:rsid w:val="00C20CB4"/>
    <w:rsid w:val="00C213E5"/>
    <w:rsid w:val="00C21807"/>
    <w:rsid w:val="00C22526"/>
    <w:rsid w:val="00C22FB0"/>
    <w:rsid w:val="00C23A63"/>
    <w:rsid w:val="00C2416C"/>
    <w:rsid w:val="00C24F58"/>
    <w:rsid w:val="00C264CE"/>
    <w:rsid w:val="00C2682B"/>
    <w:rsid w:val="00C26A6C"/>
    <w:rsid w:val="00C2739D"/>
    <w:rsid w:val="00C2788E"/>
    <w:rsid w:val="00C30B93"/>
    <w:rsid w:val="00C31013"/>
    <w:rsid w:val="00C311E4"/>
    <w:rsid w:val="00C31251"/>
    <w:rsid w:val="00C31482"/>
    <w:rsid w:val="00C31DE8"/>
    <w:rsid w:val="00C32441"/>
    <w:rsid w:val="00C33768"/>
    <w:rsid w:val="00C339B8"/>
    <w:rsid w:val="00C33CE6"/>
    <w:rsid w:val="00C344BD"/>
    <w:rsid w:val="00C35591"/>
    <w:rsid w:val="00C35EEB"/>
    <w:rsid w:val="00C36BF7"/>
    <w:rsid w:val="00C373AB"/>
    <w:rsid w:val="00C3747C"/>
    <w:rsid w:val="00C37759"/>
    <w:rsid w:val="00C37E3F"/>
    <w:rsid w:val="00C413B6"/>
    <w:rsid w:val="00C413EF"/>
    <w:rsid w:val="00C414D5"/>
    <w:rsid w:val="00C41C8A"/>
    <w:rsid w:val="00C425E5"/>
    <w:rsid w:val="00C426E5"/>
    <w:rsid w:val="00C42823"/>
    <w:rsid w:val="00C4293D"/>
    <w:rsid w:val="00C4529B"/>
    <w:rsid w:val="00C45BD8"/>
    <w:rsid w:val="00C45D2C"/>
    <w:rsid w:val="00C45DCA"/>
    <w:rsid w:val="00C45F89"/>
    <w:rsid w:val="00C468D1"/>
    <w:rsid w:val="00C47A96"/>
    <w:rsid w:val="00C47F7D"/>
    <w:rsid w:val="00C5023E"/>
    <w:rsid w:val="00C503B2"/>
    <w:rsid w:val="00C50D10"/>
    <w:rsid w:val="00C50D18"/>
    <w:rsid w:val="00C5100D"/>
    <w:rsid w:val="00C510D7"/>
    <w:rsid w:val="00C51229"/>
    <w:rsid w:val="00C512E3"/>
    <w:rsid w:val="00C52CC4"/>
    <w:rsid w:val="00C52FD2"/>
    <w:rsid w:val="00C53149"/>
    <w:rsid w:val="00C533C9"/>
    <w:rsid w:val="00C53A53"/>
    <w:rsid w:val="00C53F95"/>
    <w:rsid w:val="00C546DC"/>
    <w:rsid w:val="00C54942"/>
    <w:rsid w:val="00C54AA9"/>
    <w:rsid w:val="00C555FB"/>
    <w:rsid w:val="00C556E8"/>
    <w:rsid w:val="00C557E7"/>
    <w:rsid w:val="00C55B35"/>
    <w:rsid w:val="00C55C97"/>
    <w:rsid w:val="00C56621"/>
    <w:rsid w:val="00C57BC2"/>
    <w:rsid w:val="00C60921"/>
    <w:rsid w:val="00C60A80"/>
    <w:rsid w:val="00C61766"/>
    <w:rsid w:val="00C61E62"/>
    <w:rsid w:val="00C623A0"/>
    <w:rsid w:val="00C63345"/>
    <w:rsid w:val="00C6335A"/>
    <w:rsid w:val="00C6347E"/>
    <w:rsid w:val="00C6351D"/>
    <w:rsid w:val="00C63E6B"/>
    <w:rsid w:val="00C64307"/>
    <w:rsid w:val="00C6496D"/>
    <w:rsid w:val="00C64BE9"/>
    <w:rsid w:val="00C65CAA"/>
    <w:rsid w:val="00C66C99"/>
    <w:rsid w:val="00C70219"/>
    <w:rsid w:val="00C70837"/>
    <w:rsid w:val="00C70908"/>
    <w:rsid w:val="00C709FF"/>
    <w:rsid w:val="00C70A49"/>
    <w:rsid w:val="00C70EF2"/>
    <w:rsid w:val="00C71AEB"/>
    <w:rsid w:val="00C72153"/>
    <w:rsid w:val="00C72203"/>
    <w:rsid w:val="00C7234C"/>
    <w:rsid w:val="00C7269D"/>
    <w:rsid w:val="00C73C1A"/>
    <w:rsid w:val="00C74401"/>
    <w:rsid w:val="00C74681"/>
    <w:rsid w:val="00C74695"/>
    <w:rsid w:val="00C74F85"/>
    <w:rsid w:val="00C75012"/>
    <w:rsid w:val="00C7550A"/>
    <w:rsid w:val="00C7577D"/>
    <w:rsid w:val="00C76F17"/>
    <w:rsid w:val="00C77590"/>
    <w:rsid w:val="00C77D15"/>
    <w:rsid w:val="00C77F5E"/>
    <w:rsid w:val="00C80A6F"/>
    <w:rsid w:val="00C821EF"/>
    <w:rsid w:val="00C82354"/>
    <w:rsid w:val="00C82483"/>
    <w:rsid w:val="00C82763"/>
    <w:rsid w:val="00C83345"/>
    <w:rsid w:val="00C84D7A"/>
    <w:rsid w:val="00C85CF6"/>
    <w:rsid w:val="00C86ED4"/>
    <w:rsid w:val="00C86EF1"/>
    <w:rsid w:val="00C87246"/>
    <w:rsid w:val="00C87985"/>
    <w:rsid w:val="00C879F7"/>
    <w:rsid w:val="00C91237"/>
    <w:rsid w:val="00C91DC0"/>
    <w:rsid w:val="00C91ECB"/>
    <w:rsid w:val="00C920F3"/>
    <w:rsid w:val="00C9210D"/>
    <w:rsid w:val="00C93856"/>
    <w:rsid w:val="00C9437F"/>
    <w:rsid w:val="00C94BB7"/>
    <w:rsid w:val="00C94C5C"/>
    <w:rsid w:val="00C95197"/>
    <w:rsid w:val="00C95A9D"/>
    <w:rsid w:val="00C96526"/>
    <w:rsid w:val="00C969A5"/>
    <w:rsid w:val="00C96BDD"/>
    <w:rsid w:val="00C97895"/>
    <w:rsid w:val="00C97D79"/>
    <w:rsid w:val="00CA0396"/>
    <w:rsid w:val="00CA0909"/>
    <w:rsid w:val="00CA096D"/>
    <w:rsid w:val="00CA0A4E"/>
    <w:rsid w:val="00CA0DE0"/>
    <w:rsid w:val="00CA0DF7"/>
    <w:rsid w:val="00CA1335"/>
    <w:rsid w:val="00CA2279"/>
    <w:rsid w:val="00CA3069"/>
    <w:rsid w:val="00CA33A4"/>
    <w:rsid w:val="00CA3E0B"/>
    <w:rsid w:val="00CA4CFD"/>
    <w:rsid w:val="00CA53F9"/>
    <w:rsid w:val="00CA60E1"/>
    <w:rsid w:val="00CA6282"/>
    <w:rsid w:val="00CA6B41"/>
    <w:rsid w:val="00CA6CAC"/>
    <w:rsid w:val="00CA6F45"/>
    <w:rsid w:val="00CA7B92"/>
    <w:rsid w:val="00CA7C4C"/>
    <w:rsid w:val="00CA7ED2"/>
    <w:rsid w:val="00CB0E81"/>
    <w:rsid w:val="00CB1341"/>
    <w:rsid w:val="00CB1592"/>
    <w:rsid w:val="00CB1981"/>
    <w:rsid w:val="00CB314C"/>
    <w:rsid w:val="00CB3FB8"/>
    <w:rsid w:val="00CB42D3"/>
    <w:rsid w:val="00CB42D9"/>
    <w:rsid w:val="00CB498E"/>
    <w:rsid w:val="00CB54A1"/>
    <w:rsid w:val="00CB5CF8"/>
    <w:rsid w:val="00CB61BE"/>
    <w:rsid w:val="00CB6981"/>
    <w:rsid w:val="00CB70F1"/>
    <w:rsid w:val="00CB74F7"/>
    <w:rsid w:val="00CB7E15"/>
    <w:rsid w:val="00CC01FC"/>
    <w:rsid w:val="00CC139F"/>
    <w:rsid w:val="00CC1AD5"/>
    <w:rsid w:val="00CC1E1A"/>
    <w:rsid w:val="00CC2689"/>
    <w:rsid w:val="00CC2A73"/>
    <w:rsid w:val="00CC342F"/>
    <w:rsid w:val="00CC3789"/>
    <w:rsid w:val="00CC3E90"/>
    <w:rsid w:val="00CC3FCA"/>
    <w:rsid w:val="00CC4B2E"/>
    <w:rsid w:val="00CC4DE1"/>
    <w:rsid w:val="00CC5383"/>
    <w:rsid w:val="00CC56CF"/>
    <w:rsid w:val="00CC5C71"/>
    <w:rsid w:val="00CC6168"/>
    <w:rsid w:val="00CC689C"/>
    <w:rsid w:val="00CC7435"/>
    <w:rsid w:val="00CC769B"/>
    <w:rsid w:val="00CC769E"/>
    <w:rsid w:val="00CC78EF"/>
    <w:rsid w:val="00CD210E"/>
    <w:rsid w:val="00CD232A"/>
    <w:rsid w:val="00CD2C3C"/>
    <w:rsid w:val="00CD3B6B"/>
    <w:rsid w:val="00CD3E6F"/>
    <w:rsid w:val="00CD4714"/>
    <w:rsid w:val="00CD4C9F"/>
    <w:rsid w:val="00CD592E"/>
    <w:rsid w:val="00CD5A0F"/>
    <w:rsid w:val="00CD62D0"/>
    <w:rsid w:val="00CD6380"/>
    <w:rsid w:val="00CD68ED"/>
    <w:rsid w:val="00CD78D8"/>
    <w:rsid w:val="00CD7AC7"/>
    <w:rsid w:val="00CE0928"/>
    <w:rsid w:val="00CE0A13"/>
    <w:rsid w:val="00CE0A6E"/>
    <w:rsid w:val="00CE2B5F"/>
    <w:rsid w:val="00CE3121"/>
    <w:rsid w:val="00CE34D0"/>
    <w:rsid w:val="00CE36C5"/>
    <w:rsid w:val="00CE3B23"/>
    <w:rsid w:val="00CE4161"/>
    <w:rsid w:val="00CE41E1"/>
    <w:rsid w:val="00CE679F"/>
    <w:rsid w:val="00CE736E"/>
    <w:rsid w:val="00CE7D81"/>
    <w:rsid w:val="00CF0078"/>
    <w:rsid w:val="00CF0119"/>
    <w:rsid w:val="00CF0915"/>
    <w:rsid w:val="00CF0970"/>
    <w:rsid w:val="00CF0ECB"/>
    <w:rsid w:val="00CF164C"/>
    <w:rsid w:val="00CF3188"/>
    <w:rsid w:val="00CF3234"/>
    <w:rsid w:val="00CF36C1"/>
    <w:rsid w:val="00CF4017"/>
    <w:rsid w:val="00CF517E"/>
    <w:rsid w:val="00CF54DA"/>
    <w:rsid w:val="00CF5860"/>
    <w:rsid w:val="00CF58E9"/>
    <w:rsid w:val="00CF59D0"/>
    <w:rsid w:val="00CF5B8D"/>
    <w:rsid w:val="00CF6EDD"/>
    <w:rsid w:val="00CF74F7"/>
    <w:rsid w:val="00CF7729"/>
    <w:rsid w:val="00CF7A9C"/>
    <w:rsid w:val="00D001DE"/>
    <w:rsid w:val="00D00C0D"/>
    <w:rsid w:val="00D00C52"/>
    <w:rsid w:val="00D00DDB"/>
    <w:rsid w:val="00D01361"/>
    <w:rsid w:val="00D01CBD"/>
    <w:rsid w:val="00D02138"/>
    <w:rsid w:val="00D029E6"/>
    <w:rsid w:val="00D02E51"/>
    <w:rsid w:val="00D03B30"/>
    <w:rsid w:val="00D03CBC"/>
    <w:rsid w:val="00D047B2"/>
    <w:rsid w:val="00D04CFF"/>
    <w:rsid w:val="00D0529A"/>
    <w:rsid w:val="00D054D5"/>
    <w:rsid w:val="00D05A73"/>
    <w:rsid w:val="00D05FF4"/>
    <w:rsid w:val="00D066CD"/>
    <w:rsid w:val="00D067FA"/>
    <w:rsid w:val="00D076D7"/>
    <w:rsid w:val="00D107FD"/>
    <w:rsid w:val="00D126C2"/>
    <w:rsid w:val="00D12C91"/>
    <w:rsid w:val="00D12EEC"/>
    <w:rsid w:val="00D13102"/>
    <w:rsid w:val="00D13EA4"/>
    <w:rsid w:val="00D13EF3"/>
    <w:rsid w:val="00D1448A"/>
    <w:rsid w:val="00D14CF1"/>
    <w:rsid w:val="00D15066"/>
    <w:rsid w:val="00D1554F"/>
    <w:rsid w:val="00D159EE"/>
    <w:rsid w:val="00D161DC"/>
    <w:rsid w:val="00D166E7"/>
    <w:rsid w:val="00D16DA9"/>
    <w:rsid w:val="00D20372"/>
    <w:rsid w:val="00D208D7"/>
    <w:rsid w:val="00D209CC"/>
    <w:rsid w:val="00D2100E"/>
    <w:rsid w:val="00D21339"/>
    <w:rsid w:val="00D2164D"/>
    <w:rsid w:val="00D216AC"/>
    <w:rsid w:val="00D21C2A"/>
    <w:rsid w:val="00D21F4A"/>
    <w:rsid w:val="00D221F2"/>
    <w:rsid w:val="00D228EB"/>
    <w:rsid w:val="00D229A9"/>
    <w:rsid w:val="00D2393F"/>
    <w:rsid w:val="00D248D9"/>
    <w:rsid w:val="00D24A91"/>
    <w:rsid w:val="00D25588"/>
    <w:rsid w:val="00D25885"/>
    <w:rsid w:val="00D2640C"/>
    <w:rsid w:val="00D269C1"/>
    <w:rsid w:val="00D271CB"/>
    <w:rsid w:val="00D2753F"/>
    <w:rsid w:val="00D27A48"/>
    <w:rsid w:val="00D302F3"/>
    <w:rsid w:val="00D307D4"/>
    <w:rsid w:val="00D30E7C"/>
    <w:rsid w:val="00D3177F"/>
    <w:rsid w:val="00D32CBA"/>
    <w:rsid w:val="00D33133"/>
    <w:rsid w:val="00D331BA"/>
    <w:rsid w:val="00D33805"/>
    <w:rsid w:val="00D340EC"/>
    <w:rsid w:val="00D343F3"/>
    <w:rsid w:val="00D34848"/>
    <w:rsid w:val="00D36819"/>
    <w:rsid w:val="00D368A0"/>
    <w:rsid w:val="00D37753"/>
    <w:rsid w:val="00D37763"/>
    <w:rsid w:val="00D37C0A"/>
    <w:rsid w:val="00D37E42"/>
    <w:rsid w:val="00D40B96"/>
    <w:rsid w:val="00D40CD7"/>
    <w:rsid w:val="00D40CFD"/>
    <w:rsid w:val="00D40D0B"/>
    <w:rsid w:val="00D417FB"/>
    <w:rsid w:val="00D41B8B"/>
    <w:rsid w:val="00D42E0F"/>
    <w:rsid w:val="00D431C4"/>
    <w:rsid w:val="00D438BF"/>
    <w:rsid w:val="00D43B8E"/>
    <w:rsid w:val="00D43C2B"/>
    <w:rsid w:val="00D44001"/>
    <w:rsid w:val="00D44438"/>
    <w:rsid w:val="00D446BB"/>
    <w:rsid w:val="00D44A94"/>
    <w:rsid w:val="00D4563D"/>
    <w:rsid w:val="00D45A4D"/>
    <w:rsid w:val="00D45FEE"/>
    <w:rsid w:val="00D46769"/>
    <w:rsid w:val="00D470EF"/>
    <w:rsid w:val="00D47E66"/>
    <w:rsid w:val="00D5039E"/>
    <w:rsid w:val="00D505EC"/>
    <w:rsid w:val="00D51352"/>
    <w:rsid w:val="00D53763"/>
    <w:rsid w:val="00D54635"/>
    <w:rsid w:val="00D55357"/>
    <w:rsid w:val="00D55548"/>
    <w:rsid w:val="00D55F62"/>
    <w:rsid w:val="00D56311"/>
    <w:rsid w:val="00D565FD"/>
    <w:rsid w:val="00D57CD9"/>
    <w:rsid w:val="00D57E0F"/>
    <w:rsid w:val="00D57F13"/>
    <w:rsid w:val="00D6016A"/>
    <w:rsid w:val="00D6023D"/>
    <w:rsid w:val="00D60A8D"/>
    <w:rsid w:val="00D60A96"/>
    <w:rsid w:val="00D6105F"/>
    <w:rsid w:val="00D6167E"/>
    <w:rsid w:val="00D6191F"/>
    <w:rsid w:val="00D61957"/>
    <w:rsid w:val="00D627BC"/>
    <w:rsid w:val="00D64622"/>
    <w:rsid w:val="00D64C98"/>
    <w:rsid w:val="00D64FCD"/>
    <w:rsid w:val="00D654DB"/>
    <w:rsid w:val="00D65B4D"/>
    <w:rsid w:val="00D65D8B"/>
    <w:rsid w:val="00D661D4"/>
    <w:rsid w:val="00D66E90"/>
    <w:rsid w:val="00D670A1"/>
    <w:rsid w:val="00D67C61"/>
    <w:rsid w:val="00D67F99"/>
    <w:rsid w:val="00D719DE"/>
    <w:rsid w:val="00D7201B"/>
    <w:rsid w:val="00D730FA"/>
    <w:rsid w:val="00D7518D"/>
    <w:rsid w:val="00D75741"/>
    <w:rsid w:val="00D759F3"/>
    <w:rsid w:val="00D7715B"/>
    <w:rsid w:val="00D775E5"/>
    <w:rsid w:val="00D801CD"/>
    <w:rsid w:val="00D80D6F"/>
    <w:rsid w:val="00D80E53"/>
    <w:rsid w:val="00D81D62"/>
    <w:rsid w:val="00D81E50"/>
    <w:rsid w:val="00D81FAB"/>
    <w:rsid w:val="00D831D2"/>
    <w:rsid w:val="00D84050"/>
    <w:rsid w:val="00D841D8"/>
    <w:rsid w:val="00D842B5"/>
    <w:rsid w:val="00D848B8"/>
    <w:rsid w:val="00D84BB7"/>
    <w:rsid w:val="00D85013"/>
    <w:rsid w:val="00D85F27"/>
    <w:rsid w:val="00D861D1"/>
    <w:rsid w:val="00D86814"/>
    <w:rsid w:val="00D869CE"/>
    <w:rsid w:val="00D900E9"/>
    <w:rsid w:val="00D91EE4"/>
    <w:rsid w:val="00D926E2"/>
    <w:rsid w:val="00D92E67"/>
    <w:rsid w:val="00D93FC9"/>
    <w:rsid w:val="00D94ADC"/>
    <w:rsid w:val="00D94F9A"/>
    <w:rsid w:val="00D951CD"/>
    <w:rsid w:val="00D95A87"/>
    <w:rsid w:val="00D95D5E"/>
    <w:rsid w:val="00D976E7"/>
    <w:rsid w:val="00DA020B"/>
    <w:rsid w:val="00DA02F7"/>
    <w:rsid w:val="00DA046F"/>
    <w:rsid w:val="00DA1339"/>
    <w:rsid w:val="00DA1A13"/>
    <w:rsid w:val="00DA2FC6"/>
    <w:rsid w:val="00DA340D"/>
    <w:rsid w:val="00DA3838"/>
    <w:rsid w:val="00DA388C"/>
    <w:rsid w:val="00DA4ED1"/>
    <w:rsid w:val="00DA57CB"/>
    <w:rsid w:val="00DA6599"/>
    <w:rsid w:val="00DA6E80"/>
    <w:rsid w:val="00DA72AD"/>
    <w:rsid w:val="00DB0C60"/>
    <w:rsid w:val="00DB1886"/>
    <w:rsid w:val="00DB2691"/>
    <w:rsid w:val="00DB301C"/>
    <w:rsid w:val="00DB309B"/>
    <w:rsid w:val="00DB355A"/>
    <w:rsid w:val="00DB3656"/>
    <w:rsid w:val="00DB3CB8"/>
    <w:rsid w:val="00DB40C4"/>
    <w:rsid w:val="00DB4BBC"/>
    <w:rsid w:val="00DB501D"/>
    <w:rsid w:val="00DB5400"/>
    <w:rsid w:val="00DB5A8E"/>
    <w:rsid w:val="00DB6970"/>
    <w:rsid w:val="00DB6F9B"/>
    <w:rsid w:val="00DB7025"/>
    <w:rsid w:val="00DB734F"/>
    <w:rsid w:val="00DC0A7C"/>
    <w:rsid w:val="00DC102D"/>
    <w:rsid w:val="00DC1171"/>
    <w:rsid w:val="00DC11D7"/>
    <w:rsid w:val="00DC120F"/>
    <w:rsid w:val="00DC16C9"/>
    <w:rsid w:val="00DC1916"/>
    <w:rsid w:val="00DC1B8A"/>
    <w:rsid w:val="00DC1C20"/>
    <w:rsid w:val="00DC2506"/>
    <w:rsid w:val="00DC2CC1"/>
    <w:rsid w:val="00DC2EA5"/>
    <w:rsid w:val="00DC3926"/>
    <w:rsid w:val="00DC3B8C"/>
    <w:rsid w:val="00DC4724"/>
    <w:rsid w:val="00DC52E5"/>
    <w:rsid w:val="00DC6406"/>
    <w:rsid w:val="00DC779C"/>
    <w:rsid w:val="00DC7DF4"/>
    <w:rsid w:val="00DD1102"/>
    <w:rsid w:val="00DD1124"/>
    <w:rsid w:val="00DD1152"/>
    <w:rsid w:val="00DD172F"/>
    <w:rsid w:val="00DD19D4"/>
    <w:rsid w:val="00DD1D22"/>
    <w:rsid w:val="00DD1D6D"/>
    <w:rsid w:val="00DD36A9"/>
    <w:rsid w:val="00DD36EE"/>
    <w:rsid w:val="00DD3791"/>
    <w:rsid w:val="00DD38CF"/>
    <w:rsid w:val="00DD3E6D"/>
    <w:rsid w:val="00DD44F9"/>
    <w:rsid w:val="00DD48F9"/>
    <w:rsid w:val="00DD5724"/>
    <w:rsid w:val="00DD5887"/>
    <w:rsid w:val="00DD5D06"/>
    <w:rsid w:val="00DD6173"/>
    <w:rsid w:val="00DD70D1"/>
    <w:rsid w:val="00DD72F4"/>
    <w:rsid w:val="00DD7485"/>
    <w:rsid w:val="00DE0226"/>
    <w:rsid w:val="00DE02E8"/>
    <w:rsid w:val="00DE047E"/>
    <w:rsid w:val="00DE065E"/>
    <w:rsid w:val="00DE0BD8"/>
    <w:rsid w:val="00DE1743"/>
    <w:rsid w:val="00DE18D8"/>
    <w:rsid w:val="00DE214B"/>
    <w:rsid w:val="00DE3997"/>
    <w:rsid w:val="00DE3CC2"/>
    <w:rsid w:val="00DE407A"/>
    <w:rsid w:val="00DE4670"/>
    <w:rsid w:val="00DE4844"/>
    <w:rsid w:val="00DE4A51"/>
    <w:rsid w:val="00DE52E0"/>
    <w:rsid w:val="00DE53B6"/>
    <w:rsid w:val="00DE5682"/>
    <w:rsid w:val="00DE6463"/>
    <w:rsid w:val="00DE6954"/>
    <w:rsid w:val="00DE6A63"/>
    <w:rsid w:val="00DE7831"/>
    <w:rsid w:val="00DE7D69"/>
    <w:rsid w:val="00DF02ED"/>
    <w:rsid w:val="00DF05B8"/>
    <w:rsid w:val="00DF105D"/>
    <w:rsid w:val="00DF10BD"/>
    <w:rsid w:val="00DF12DE"/>
    <w:rsid w:val="00DF135E"/>
    <w:rsid w:val="00DF1CAF"/>
    <w:rsid w:val="00DF1FD3"/>
    <w:rsid w:val="00DF2E12"/>
    <w:rsid w:val="00DF2E49"/>
    <w:rsid w:val="00DF2F6A"/>
    <w:rsid w:val="00DF38B3"/>
    <w:rsid w:val="00DF3A64"/>
    <w:rsid w:val="00DF3F85"/>
    <w:rsid w:val="00DF46DF"/>
    <w:rsid w:val="00DF49BA"/>
    <w:rsid w:val="00DF4A89"/>
    <w:rsid w:val="00DF4F55"/>
    <w:rsid w:val="00DF505C"/>
    <w:rsid w:val="00DF506B"/>
    <w:rsid w:val="00DF5FF1"/>
    <w:rsid w:val="00DF6C2B"/>
    <w:rsid w:val="00DF6D20"/>
    <w:rsid w:val="00DF725D"/>
    <w:rsid w:val="00DF7B77"/>
    <w:rsid w:val="00E019D3"/>
    <w:rsid w:val="00E02BA4"/>
    <w:rsid w:val="00E02F24"/>
    <w:rsid w:val="00E02F65"/>
    <w:rsid w:val="00E032B8"/>
    <w:rsid w:val="00E03D2C"/>
    <w:rsid w:val="00E04112"/>
    <w:rsid w:val="00E049B7"/>
    <w:rsid w:val="00E0563C"/>
    <w:rsid w:val="00E05B85"/>
    <w:rsid w:val="00E0712E"/>
    <w:rsid w:val="00E07211"/>
    <w:rsid w:val="00E07860"/>
    <w:rsid w:val="00E07C1B"/>
    <w:rsid w:val="00E07CB9"/>
    <w:rsid w:val="00E100CB"/>
    <w:rsid w:val="00E1029D"/>
    <w:rsid w:val="00E11196"/>
    <w:rsid w:val="00E115B8"/>
    <w:rsid w:val="00E1291B"/>
    <w:rsid w:val="00E1353C"/>
    <w:rsid w:val="00E13600"/>
    <w:rsid w:val="00E136DB"/>
    <w:rsid w:val="00E13F27"/>
    <w:rsid w:val="00E14258"/>
    <w:rsid w:val="00E143B2"/>
    <w:rsid w:val="00E14821"/>
    <w:rsid w:val="00E151E3"/>
    <w:rsid w:val="00E15851"/>
    <w:rsid w:val="00E15D82"/>
    <w:rsid w:val="00E170CD"/>
    <w:rsid w:val="00E170F3"/>
    <w:rsid w:val="00E179A7"/>
    <w:rsid w:val="00E17E2E"/>
    <w:rsid w:val="00E207A6"/>
    <w:rsid w:val="00E2082A"/>
    <w:rsid w:val="00E20B6F"/>
    <w:rsid w:val="00E20DB5"/>
    <w:rsid w:val="00E2160C"/>
    <w:rsid w:val="00E21C69"/>
    <w:rsid w:val="00E21D32"/>
    <w:rsid w:val="00E2293E"/>
    <w:rsid w:val="00E22D12"/>
    <w:rsid w:val="00E23B0C"/>
    <w:rsid w:val="00E24339"/>
    <w:rsid w:val="00E2461F"/>
    <w:rsid w:val="00E24E14"/>
    <w:rsid w:val="00E26438"/>
    <w:rsid w:val="00E26D65"/>
    <w:rsid w:val="00E26E82"/>
    <w:rsid w:val="00E27518"/>
    <w:rsid w:val="00E27DA2"/>
    <w:rsid w:val="00E3088E"/>
    <w:rsid w:val="00E30C0F"/>
    <w:rsid w:val="00E3163C"/>
    <w:rsid w:val="00E31C95"/>
    <w:rsid w:val="00E31CEC"/>
    <w:rsid w:val="00E32034"/>
    <w:rsid w:val="00E33569"/>
    <w:rsid w:val="00E339C0"/>
    <w:rsid w:val="00E33CC5"/>
    <w:rsid w:val="00E34885"/>
    <w:rsid w:val="00E357D0"/>
    <w:rsid w:val="00E36309"/>
    <w:rsid w:val="00E363B5"/>
    <w:rsid w:val="00E372E9"/>
    <w:rsid w:val="00E40362"/>
    <w:rsid w:val="00E40DDC"/>
    <w:rsid w:val="00E41025"/>
    <w:rsid w:val="00E41822"/>
    <w:rsid w:val="00E41997"/>
    <w:rsid w:val="00E41B00"/>
    <w:rsid w:val="00E428F8"/>
    <w:rsid w:val="00E42D4A"/>
    <w:rsid w:val="00E42DC3"/>
    <w:rsid w:val="00E42E44"/>
    <w:rsid w:val="00E43137"/>
    <w:rsid w:val="00E4349D"/>
    <w:rsid w:val="00E438DC"/>
    <w:rsid w:val="00E43F43"/>
    <w:rsid w:val="00E44443"/>
    <w:rsid w:val="00E44B1C"/>
    <w:rsid w:val="00E454E7"/>
    <w:rsid w:val="00E45860"/>
    <w:rsid w:val="00E458EA"/>
    <w:rsid w:val="00E45F47"/>
    <w:rsid w:val="00E45FE6"/>
    <w:rsid w:val="00E46155"/>
    <w:rsid w:val="00E46B62"/>
    <w:rsid w:val="00E46E3E"/>
    <w:rsid w:val="00E4789A"/>
    <w:rsid w:val="00E47DD6"/>
    <w:rsid w:val="00E50844"/>
    <w:rsid w:val="00E50CC5"/>
    <w:rsid w:val="00E50D3A"/>
    <w:rsid w:val="00E51DEC"/>
    <w:rsid w:val="00E52683"/>
    <w:rsid w:val="00E54991"/>
    <w:rsid w:val="00E54BBB"/>
    <w:rsid w:val="00E55076"/>
    <w:rsid w:val="00E55705"/>
    <w:rsid w:val="00E557D5"/>
    <w:rsid w:val="00E5778E"/>
    <w:rsid w:val="00E57D38"/>
    <w:rsid w:val="00E609C3"/>
    <w:rsid w:val="00E60EAE"/>
    <w:rsid w:val="00E6137F"/>
    <w:rsid w:val="00E6139E"/>
    <w:rsid w:val="00E618B3"/>
    <w:rsid w:val="00E62034"/>
    <w:rsid w:val="00E627A0"/>
    <w:rsid w:val="00E62A6C"/>
    <w:rsid w:val="00E62A93"/>
    <w:rsid w:val="00E635E4"/>
    <w:rsid w:val="00E63D9F"/>
    <w:rsid w:val="00E63EED"/>
    <w:rsid w:val="00E64C1C"/>
    <w:rsid w:val="00E64E48"/>
    <w:rsid w:val="00E65E68"/>
    <w:rsid w:val="00E6646C"/>
    <w:rsid w:val="00E665CA"/>
    <w:rsid w:val="00E6665D"/>
    <w:rsid w:val="00E66981"/>
    <w:rsid w:val="00E66DDE"/>
    <w:rsid w:val="00E6711D"/>
    <w:rsid w:val="00E70166"/>
    <w:rsid w:val="00E70C96"/>
    <w:rsid w:val="00E7113B"/>
    <w:rsid w:val="00E713B6"/>
    <w:rsid w:val="00E713D0"/>
    <w:rsid w:val="00E71776"/>
    <w:rsid w:val="00E7196E"/>
    <w:rsid w:val="00E71E7E"/>
    <w:rsid w:val="00E723F8"/>
    <w:rsid w:val="00E72B4D"/>
    <w:rsid w:val="00E730B3"/>
    <w:rsid w:val="00E73291"/>
    <w:rsid w:val="00E735BB"/>
    <w:rsid w:val="00E73844"/>
    <w:rsid w:val="00E73F76"/>
    <w:rsid w:val="00E74509"/>
    <w:rsid w:val="00E747B7"/>
    <w:rsid w:val="00E750D7"/>
    <w:rsid w:val="00E7758C"/>
    <w:rsid w:val="00E77680"/>
    <w:rsid w:val="00E77981"/>
    <w:rsid w:val="00E80DB2"/>
    <w:rsid w:val="00E81CF1"/>
    <w:rsid w:val="00E81DBD"/>
    <w:rsid w:val="00E83E0E"/>
    <w:rsid w:val="00E83E31"/>
    <w:rsid w:val="00E847F8"/>
    <w:rsid w:val="00E85A20"/>
    <w:rsid w:val="00E85D50"/>
    <w:rsid w:val="00E86365"/>
    <w:rsid w:val="00E863FC"/>
    <w:rsid w:val="00E86578"/>
    <w:rsid w:val="00E86596"/>
    <w:rsid w:val="00E90230"/>
    <w:rsid w:val="00E90A97"/>
    <w:rsid w:val="00E91016"/>
    <w:rsid w:val="00E916C7"/>
    <w:rsid w:val="00E918D5"/>
    <w:rsid w:val="00E91B18"/>
    <w:rsid w:val="00E91B66"/>
    <w:rsid w:val="00E925CA"/>
    <w:rsid w:val="00E92D36"/>
    <w:rsid w:val="00E9336E"/>
    <w:rsid w:val="00E9346C"/>
    <w:rsid w:val="00E93B31"/>
    <w:rsid w:val="00E93D37"/>
    <w:rsid w:val="00E93E39"/>
    <w:rsid w:val="00E94975"/>
    <w:rsid w:val="00E95380"/>
    <w:rsid w:val="00E953E2"/>
    <w:rsid w:val="00E95585"/>
    <w:rsid w:val="00E95D59"/>
    <w:rsid w:val="00E9731E"/>
    <w:rsid w:val="00E97546"/>
    <w:rsid w:val="00E975BE"/>
    <w:rsid w:val="00E979C1"/>
    <w:rsid w:val="00EA019B"/>
    <w:rsid w:val="00EA0290"/>
    <w:rsid w:val="00EA0419"/>
    <w:rsid w:val="00EA0C45"/>
    <w:rsid w:val="00EA122F"/>
    <w:rsid w:val="00EA22CE"/>
    <w:rsid w:val="00EA25BE"/>
    <w:rsid w:val="00EA27A9"/>
    <w:rsid w:val="00EA2D86"/>
    <w:rsid w:val="00EA2E7A"/>
    <w:rsid w:val="00EA3026"/>
    <w:rsid w:val="00EA364D"/>
    <w:rsid w:val="00EA4372"/>
    <w:rsid w:val="00EA4B38"/>
    <w:rsid w:val="00EA5EFE"/>
    <w:rsid w:val="00EA5F7F"/>
    <w:rsid w:val="00EA6305"/>
    <w:rsid w:val="00EA63B8"/>
    <w:rsid w:val="00EA6F0C"/>
    <w:rsid w:val="00EA74C4"/>
    <w:rsid w:val="00EA7897"/>
    <w:rsid w:val="00EB1208"/>
    <w:rsid w:val="00EB12F2"/>
    <w:rsid w:val="00EB1C13"/>
    <w:rsid w:val="00EB3E1A"/>
    <w:rsid w:val="00EB4237"/>
    <w:rsid w:val="00EB4A70"/>
    <w:rsid w:val="00EB4E74"/>
    <w:rsid w:val="00EB530C"/>
    <w:rsid w:val="00EB5C5C"/>
    <w:rsid w:val="00EB609B"/>
    <w:rsid w:val="00EB634B"/>
    <w:rsid w:val="00EB6472"/>
    <w:rsid w:val="00EB6F4A"/>
    <w:rsid w:val="00EB7429"/>
    <w:rsid w:val="00EC0F38"/>
    <w:rsid w:val="00EC1058"/>
    <w:rsid w:val="00EC1D95"/>
    <w:rsid w:val="00EC2A9F"/>
    <w:rsid w:val="00EC3746"/>
    <w:rsid w:val="00EC3EF9"/>
    <w:rsid w:val="00EC408B"/>
    <w:rsid w:val="00EC4699"/>
    <w:rsid w:val="00EC6383"/>
    <w:rsid w:val="00EC7113"/>
    <w:rsid w:val="00EC7D23"/>
    <w:rsid w:val="00EC7E0C"/>
    <w:rsid w:val="00ED00D6"/>
    <w:rsid w:val="00ED0BD1"/>
    <w:rsid w:val="00ED0E61"/>
    <w:rsid w:val="00ED0E71"/>
    <w:rsid w:val="00ED1955"/>
    <w:rsid w:val="00ED1BD4"/>
    <w:rsid w:val="00ED3267"/>
    <w:rsid w:val="00ED3C74"/>
    <w:rsid w:val="00ED4C55"/>
    <w:rsid w:val="00ED5B05"/>
    <w:rsid w:val="00ED62D9"/>
    <w:rsid w:val="00ED6F5F"/>
    <w:rsid w:val="00ED70A8"/>
    <w:rsid w:val="00ED73C5"/>
    <w:rsid w:val="00ED76F7"/>
    <w:rsid w:val="00ED785F"/>
    <w:rsid w:val="00EE05F1"/>
    <w:rsid w:val="00EE121C"/>
    <w:rsid w:val="00EE1CB9"/>
    <w:rsid w:val="00EE1DDE"/>
    <w:rsid w:val="00EE2A81"/>
    <w:rsid w:val="00EE3547"/>
    <w:rsid w:val="00EE36CC"/>
    <w:rsid w:val="00EE3A80"/>
    <w:rsid w:val="00EE442D"/>
    <w:rsid w:val="00EE4FD0"/>
    <w:rsid w:val="00EE50EC"/>
    <w:rsid w:val="00EE51AA"/>
    <w:rsid w:val="00EE559D"/>
    <w:rsid w:val="00EE5BF7"/>
    <w:rsid w:val="00EE5E02"/>
    <w:rsid w:val="00EE5E6E"/>
    <w:rsid w:val="00EE6C83"/>
    <w:rsid w:val="00EE7215"/>
    <w:rsid w:val="00EE72D1"/>
    <w:rsid w:val="00EE72FF"/>
    <w:rsid w:val="00EE77D2"/>
    <w:rsid w:val="00EE7957"/>
    <w:rsid w:val="00EE7A6B"/>
    <w:rsid w:val="00EE7B04"/>
    <w:rsid w:val="00EE7B68"/>
    <w:rsid w:val="00EF004A"/>
    <w:rsid w:val="00EF1A7E"/>
    <w:rsid w:val="00EF273B"/>
    <w:rsid w:val="00EF3C0F"/>
    <w:rsid w:val="00EF3D08"/>
    <w:rsid w:val="00EF3F46"/>
    <w:rsid w:val="00EF455E"/>
    <w:rsid w:val="00EF4F9E"/>
    <w:rsid w:val="00EF521D"/>
    <w:rsid w:val="00EF54A6"/>
    <w:rsid w:val="00EF5C98"/>
    <w:rsid w:val="00EF6C02"/>
    <w:rsid w:val="00EF6F13"/>
    <w:rsid w:val="00EF7D2F"/>
    <w:rsid w:val="00F00281"/>
    <w:rsid w:val="00F008D8"/>
    <w:rsid w:val="00F01C6D"/>
    <w:rsid w:val="00F01D0D"/>
    <w:rsid w:val="00F01E2E"/>
    <w:rsid w:val="00F01FDE"/>
    <w:rsid w:val="00F02304"/>
    <w:rsid w:val="00F0233E"/>
    <w:rsid w:val="00F02553"/>
    <w:rsid w:val="00F02739"/>
    <w:rsid w:val="00F02F35"/>
    <w:rsid w:val="00F033AC"/>
    <w:rsid w:val="00F04492"/>
    <w:rsid w:val="00F0455E"/>
    <w:rsid w:val="00F04686"/>
    <w:rsid w:val="00F0531E"/>
    <w:rsid w:val="00F0591A"/>
    <w:rsid w:val="00F069B7"/>
    <w:rsid w:val="00F06A39"/>
    <w:rsid w:val="00F07D88"/>
    <w:rsid w:val="00F07F21"/>
    <w:rsid w:val="00F1038F"/>
    <w:rsid w:val="00F110F9"/>
    <w:rsid w:val="00F11703"/>
    <w:rsid w:val="00F11864"/>
    <w:rsid w:val="00F12101"/>
    <w:rsid w:val="00F13699"/>
    <w:rsid w:val="00F13F13"/>
    <w:rsid w:val="00F1400B"/>
    <w:rsid w:val="00F1432A"/>
    <w:rsid w:val="00F144EB"/>
    <w:rsid w:val="00F1460D"/>
    <w:rsid w:val="00F153CA"/>
    <w:rsid w:val="00F158B2"/>
    <w:rsid w:val="00F15F53"/>
    <w:rsid w:val="00F16079"/>
    <w:rsid w:val="00F16192"/>
    <w:rsid w:val="00F1664C"/>
    <w:rsid w:val="00F16763"/>
    <w:rsid w:val="00F16E03"/>
    <w:rsid w:val="00F172F1"/>
    <w:rsid w:val="00F17EB6"/>
    <w:rsid w:val="00F202F3"/>
    <w:rsid w:val="00F203AB"/>
    <w:rsid w:val="00F2141F"/>
    <w:rsid w:val="00F21EE5"/>
    <w:rsid w:val="00F23BD5"/>
    <w:rsid w:val="00F2432A"/>
    <w:rsid w:val="00F2441A"/>
    <w:rsid w:val="00F24EED"/>
    <w:rsid w:val="00F25B19"/>
    <w:rsid w:val="00F25CB9"/>
    <w:rsid w:val="00F2637B"/>
    <w:rsid w:val="00F26925"/>
    <w:rsid w:val="00F301D9"/>
    <w:rsid w:val="00F30DB4"/>
    <w:rsid w:val="00F31F5B"/>
    <w:rsid w:val="00F32DF3"/>
    <w:rsid w:val="00F33448"/>
    <w:rsid w:val="00F3353A"/>
    <w:rsid w:val="00F3418D"/>
    <w:rsid w:val="00F347F4"/>
    <w:rsid w:val="00F34EAA"/>
    <w:rsid w:val="00F3545E"/>
    <w:rsid w:val="00F355C7"/>
    <w:rsid w:val="00F360FC"/>
    <w:rsid w:val="00F3757C"/>
    <w:rsid w:val="00F3795A"/>
    <w:rsid w:val="00F404FA"/>
    <w:rsid w:val="00F40787"/>
    <w:rsid w:val="00F40881"/>
    <w:rsid w:val="00F40A40"/>
    <w:rsid w:val="00F417DC"/>
    <w:rsid w:val="00F41DE8"/>
    <w:rsid w:val="00F41FE4"/>
    <w:rsid w:val="00F4308F"/>
    <w:rsid w:val="00F4323F"/>
    <w:rsid w:val="00F43A25"/>
    <w:rsid w:val="00F44993"/>
    <w:rsid w:val="00F44BC3"/>
    <w:rsid w:val="00F46650"/>
    <w:rsid w:val="00F46D0B"/>
    <w:rsid w:val="00F46D3F"/>
    <w:rsid w:val="00F47ABE"/>
    <w:rsid w:val="00F504B5"/>
    <w:rsid w:val="00F505C8"/>
    <w:rsid w:val="00F5124D"/>
    <w:rsid w:val="00F51440"/>
    <w:rsid w:val="00F515F9"/>
    <w:rsid w:val="00F52385"/>
    <w:rsid w:val="00F53533"/>
    <w:rsid w:val="00F53700"/>
    <w:rsid w:val="00F54850"/>
    <w:rsid w:val="00F54DA3"/>
    <w:rsid w:val="00F5513A"/>
    <w:rsid w:val="00F556CA"/>
    <w:rsid w:val="00F55965"/>
    <w:rsid w:val="00F55969"/>
    <w:rsid w:val="00F55C25"/>
    <w:rsid w:val="00F55EAB"/>
    <w:rsid w:val="00F55F7B"/>
    <w:rsid w:val="00F55FE4"/>
    <w:rsid w:val="00F560BD"/>
    <w:rsid w:val="00F56347"/>
    <w:rsid w:val="00F567DF"/>
    <w:rsid w:val="00F568C2"/>
    <w:rsid w:val="00F56E7E"/>
    <w:rsid w:val="00F5705E"/>
    <w:rsid w:val="00F5754A"/>
    <w:rsid w:val="00F579BD"/>
    <w:rsid w:val="00F57D8F"/>
    <w:rsid w:val="00F60283"/>
    <w:rsid w:val="00F60745"/>
    <w:rsid w:val="00F60749"/>
    <w:rsid w:val="00F60BF4"/>
    <w:rsid w:val="00F6125D"/>
    <w:rsid w:val="00F61515"/>
    <w:rsid w:val="00F61AF7"/>
    <w:rsid w:val="00F621A5"/>
    <w:rsid w:val="00F621F0"/>
    <w:rsid w:val="00F6225C"/>
    <w:rsid w:val="00F62601"/>
    <w:rsid w:val="00F626D5"/>
    <w:rsid w:val="00F636BB"/>
    <w:rsid w:val="00F639C7"/>
    <w:rsid w:val="00F640E7"/>
    <w:rsid w:val="00F6476C"/>
    <w:rsid w:val="00F647FD"/>
    <w:rsid w:val="00F64951"/>
    <w:rsid w:val="00F6511A"/>
    <w:rsid w:val="00F659D9"/>
    <w:rsid w:val="00F65DB2"/>
    <w:rsid w:val="00F65DF9"/>
    <w:rsid w:val="00F66742"/>
    <w:rsid w:val="00F66AB8"/>
    <w:rsid w:val="00F66F38"/>
    <w:rsid w:val="00F66FFF"/>
    <w:rsid w:val="00F70547"/>
    <w:rsid w:val="00F70872"/>
    <w:rsid w:val="00F70B18"/>
    <w:rsid w:val="00F712B0"/>
    <w:rsid w:val="00F71B0D"/>
    <w:rsid w:val="00F72112"/>
    <w:rsid w:val="00F72433"/>
    <w:rsid w:val="00F72483"/>
    <w:rsid w:val="00F728D6"/>
    <w:rsid w:val="00F72E4E"/>
    <w:rsid w:val="00F73E48"/>
    <w:rsid w:val="00F7418B"/>
    <w:rsid w:val="00F74807"/>
    <w:rsid w:val="00F748DE"/>
    <w:rsid w:val="00F748F2"/>
    <w:rsid w:val="00F74FC4"/>
    <w:rsid w:val="00F75A51"/>
    <w:rsid w:val="00F7616B"/>
    <w:rsid w:val="00F77710"/>
    <w:rsid w:val="00F80325"/>
    <w:rsid w:val="00F8039A"/>
    <w:rsid w:val="00F80988"/>
    <w:rsid w:val="00F80B3C"/>
    <w:rsid w:val="00F81708"/>
    <w:rsid w:val="00F8273D"/>
    <w:rsid w:val="00F82C9F"/>
    <w:rsid w:val="00F82E80"/>
    <w:rsid w:val="00F831DD"/>
    <w:rsid w:val="00F83432"/>
    <w:rsid w:val="00F8553A"/>
    <w:rsid w:val="00F856F2"/>
    <w:rsid w:val="00F86383"/>
    <w:rsid w:val="00F8670A"/>
    <w:rsid w:val="00F86C4A"/>
    <w:rsid w:val="00F903E7"/>
    <w:rsid w:val="00F9075D"/>
    <w:rsid w:val="00F915F5"/>
    <w:rsid w:val="00F91780"/>
    <w:rsid w:val="00F91B41"/>
    <w:rsid w:val="00F9263C"/>
    <w:rsid w:val="00F9402E"/>
    <w:rsid w:val="00F941CF"/>
    <w:rsid w:val="00F948BB"/>
    <w:rsid w:val="00F94DAC"/>
    <w:rsid w:val="00F94E20"/>
    <w:rsid w:val="00F95483"/>
    <w:rsid w:val="00F95574"/>
    <w:rsid w:val="00F95A5A"/>
    <w:rsid w:val="00F95CDA"/>
    <w:rsid w:val="00F9605B"/>
    <w:rsid w:val="00F96D23"/>
    <w:rsid w:val="00F97811"/>
    <w:rsid w:val="00F979A5"/>
    <w:rsid w:val="00FA0128"/>
    <w:rsid w:val="00FA0323"/>
    <w:rsid w:val="00FA1C68"/>
    <w:rsid w:val="00FA2820"/>
    <w:rsid w:val="00FA298B"/>
    <w:rsid w:val="00FA2CE1"/>
    <w:rsid w:val="00FA31C6"/>
    <w:rsid w:val="00FA3571"/>
    <w:rsid w:val="00FA3691"/>
    <w:rsid w:val="00FA3AFD"/>
    <w:rsid w:val="00FA4142"/>
    <w:rsid w:val="00FA475B"/>
    <w:rsid w:val="00FA48FA"/>
    <w:rsid w:val="00FA4C99"/>
    <w:rsid w:val="00FA5A26"/>
    <w:rsid w:val="00FA5FC0"/>
    <w:rsid w:val="00FA64B4"/>
    <w:rsid w:val="00FA6FA1"/>
    <w:rsid w:val="00FA70B6"/>
    <w:rsid w:val="00FA7ED6"/>
    <w:rsid w:val="00FB0034"/>
    <w:rsid w:val="00FB02D1"/>
    <w:rsid w:val="00FB05B5"/>
    <w:rsid w:val="00FB1690"/>
    <w:rsid w:val="00FB1C9B"/>
    <w:rsid w:val="00FB2068"/>
    <w:rsid w:val="00FB2425"/>
    <w:rsid w:val="00FB243E"/>
    <w:rsid w:val="00FB343B"/>
    <w:rsid w:val="00FB3501"/>
    <w:rsid w:val="00FB357B"/>
    <w:rsid w:val="00FB4234"/>
    <w:rsid w:val="00FB42A7"/>
    <w:rsid w:val="00FB5060"/>
    <w:rsid w:val="00FB565A"/>
    <w:rsid w:val="00FB589F"/>
    <w:rsid w:val="00FB5E72"/>
    <w:rsid w:val="00FB5F8C"/>
    <w:rsid w:val="00FB64B6"/>
    <w:rsid w:val="00FB67EE"/>
    <w:rsid w:val="00FB71C0"/>
    <w:rsid w:val="00FC0B77"/>
    <w:rsid w:val="00FC1A40"/>
    <w:rsid w:val="00FC22DF"/>
    <w:rsid w:val="00FC2871"/>
    <w:rsid w:val="00FC29D4"/>
    <w:rsid w:val="00FC2D2D"/>
    <w:rsid w:val="00FC2DEB"/>
    <w:rsid w:val="00FC3147"/>
    <w:rsid w:val="00FC3AE7"/>
    <w:rsid w:val="00FC4AE1"/>
    <w:rsid w:val="00FC4C36"/>
    <w:rsid w:val="00FC6099"/>
    <w:rsid w:val="00FC6103"/>
    <w:rsid w:val="00FC6E5D"/>
    <w:rsid w:val="00FC7887"/>
    <w:rsid w:val="00FC7C35"/>
    <w:rsid w:val="00FD051C"/>
    <w:rsid w:val="00FD1026"/>
    <w:rsid w:val="00FD2C26"/>
    <w:rsid w:val="00FD2C35"/>
    <w:rsid w:val="00FD35A9"/>
    <w:rsid w:val="00FD43E6"/>
    <w:rsid w:val="00FD466F"/>
    <w:rsid w:val="00FD57CE"/>
    <w:rsid w:val="00FD60BA"/>
    <w:rsid w:val="00FD60E4"/>
    <w:rsid w:val="00FD62D4"/>
    <w:rsid w:val="00FD7131"/>
    <w:rsid w:val="00FD72F9"/>
    <w:rsid w:val="00FD75DC"/>
    <w:rsid w:val="00FE04C4"/>
    <w:rsid w:val="00FE095C"/>
    <w:rsid w:val="00FE0CC9"/>
    <w:rsid w:val="00FE1809"/>
    <w:rsid w:val="00FE1DC7"/>
    <w:rsid w:val="00FE1E6F"/>
    <w:rsid w:val="00FE25C6"/>
    <w:rsid w:val="00FE2C68"/>
    <w:rsid w:val="00FE2E36"/>
    <w:rsid w:val="00FE4601"/>
    <w:rsid w:val="00FE4D85"/>
    <w:rsid w:val="00FE5216"/>
    <w:rsid w:val="00FE54DE"/>
    <w:rsid w:val="00FE5946"/>
    <w:rsid w:val="00FE601B"/>
    <w:rsid w:val="00FE6665"/>
    <w:rsid w:val="00FE6764"/>
    <w:rsid w:val="00FE73B8"/>
    <w:rsid w:val="00FE7510"/>
    <w:rsid w:val="00FE77C9"/>
    <w:rsid w:val="00FE7A5A"/>
    <w:rsid w:val="00FF2650"/>
    <w:rsid w:val="00FF279E"/>
    <w:rsid w:val="00FF2D1A"/>
    <w:rsid w:val="00FF30D7"/>
    <w:rsid w:val="00FF38A1"/>
    <w:rsid w:val="00FF410F"/>
    <w:rsid w:val="00FF45BC"/>
    <w:rsid w:val="00FF4627"/>
    <w:rsid w:val="00FF4A01"/>
    <w:rsid w:val="00FF4EA8"/>
    <w:rsid w:val="00FF521B"/>
    <w:rsid w:val="00FF5778"/>
    <w:rsid w:val="00FF59FD"/>
    <w:rsid w:val="00FF6B19"/>
    <w:rsid w:val="00FF7DC8"/>
    <w:rsid w:val="0119EC43"/>
    <w:rsid w:val="03B9CAA4"/>
    <w:rsid w:val="04147A83"/>
    <w:rsid w:val="043DBF17"/>
    <w:rsid w:val="04CA70DE"/>
    <w:rsid w:val="04D372FA"/>
    <w:rsid w:val="0502BA3A"/>
    <w:rsid w:val="051C6031"/>
    <w:rsid w:val="053B66F7"/>
    <w:rsid w:val="07194C01"/>
    <w:rsid w:val="077B7755"/>
    <w:rsid w:val="07AE4491"/>
    <w:rsid w:val="07AF26D8"/>
    <w:rsid w:val="0881B2D9"/>
    <w:rsid w:val="088E6C97"/>
    <w:rsid w:val="08B2A2AA"/>
    <w:rsid w:val="08FC4A16"/>
    <w:rsid w:val="096D7705"/>
    <w:rsid w:val="0A563D48"/>
    <w:rsid w:val="0A658A1C"/>
    <w:rsid w:val="0A7675ED"/>
    <w:rsid w:val="0A7F6334"/>
    <w:rsid w:val="0A9B5FA8"/>
    <w:rsid w:val="0B15CA44"/>
    <w:rsid w:val="0B408701"/>
    <w:rsid w:val="0B6FDC64"/>
    <w:rsid w:val="0B8A7631"/>
    <w:rsid w:val="0C55EF29"/>
    <w:rsid w:val="0C674AC9"/>
    <w:rsid w:val="0C9828DA"/>
    <w:rsid w:val="0DC19C2B"/>
    <w:rsid w:val="0DCB13A2"/>
    <w:rsid w:val="0E63153A"/>
    <w:rsid w:val="0EB79A98"/>
    <w:rsid w:val="0EBB7D53"/>
    <w:rsid w:val="0F12F389"/>
    <w:rsid w:val="0F586602"/>
    <w:rsid w:val="0FED2D89"/>
    <w:rsid w:val="10275B26"/>
    <w:rsid w:val="10954EFE"/>
    <w:rsid w:val="10AB2C9B"/>
    <w:rsid w:val="10BCCDD4"/>
    <w:rsid w:val="1205E6EE"/>
    <w:rsid w:val="12072E5F"/>
    <w:rsid w:val="123E26AA"/>
    <w:rsid w:val="124E5782"/>
    <w:rsid w:val="12CCEE94"/>
    <w:rsid w:val="137B15EE"/>
    <w:rsid w:val="1392F29A"/>
    <w:rsid w:val="13A207A9"/>
    <w:rsid w:val="13B7AF42"/>
    <w:rsid w:val="13E59AC3"/>
    <w:rsid w:val="146C0A4D"/>
    <w:rsid w:val="148A3ADC"/>
    <w:rsid w:val="15DDDDC5"/>
    <w:rsid w:val="162FF835"/>
    <w:rsid w:val="1738B453"/>
    <w:rsid w:val="17EB3DB6"/>
    <w:rsid w:val="18B389C5"/>
    <w:rsid w:val="18F341EA"/>
    <w:rsid w:val="197D89A3"/>
    <w:rsid w:val="1988B4E0"/>
    <w:rsid w:val="19B83478"/>
    <w:rsid w:val="19FE78B4"/>
    <w:rsid w:val="1A3FB757"/>
    <w:rsid w:val="1A8FDC2A"/>
    <w:rsid w:val="1B11CD88"/>
    <w:rsid w:val="1BCDFE1F"/>
    <w:rsid w:val="1C32A835"/>
    <w:rsid w:val="1CA3717E"/>
    <w:rsid w:val="1CB8E0BD"/>
    <w:rsid w:val="1CC549F2"/>
    <w:rsid w:val="1E99525F"/>
    <w:rsid w:val="1EBCE558"/>
    <w:rsid w:val="1F6B5D42"/>
    <w:rsid w:val="1F963D73"/>
    <w:rsid w:val="1F98EF5F"/>
    <w:rsid w:val="203217BE"/>
    <w:rsid w:val="2041FC2E"/>
    <w:rsid w:val="210D713C"/>
    <w:rsid w:val="215BC42D"/>
    <w:rsid w:val="22587CEA"/>
    <w:rsid w:val="23123007"/>
    <w:rsid w:val="23C34CED"/>
    <w:rsid w:val="23E78879"/>
    <w:rsid w:val="23FD48B8"/>
    <w:rsid w:val="249E253E"/>
    <w:rsid w:val="24A10EC3"/>
    <w:rsid w:val="2536FA50"/>
    <w:rsid w:val="25CF9AC4"/>
    <w:rsid w:val="25DB97C1"/>
    <w:rsid w:val="2607178A"/>
    <w:rsid w:val="26E5DB77"/>
    <w:rsid w:val="27520459"/>
    <w:rsid w:val="2771BCA2"/>
    <w:rsid w:val="2863B1FF"/>
    <w:rsid w:val="2937FBF7"/>
    <w:rsid w:val="295166B7"/>
    <w:rsid w:val="29EDDC05"/>
    <w:rsid w:val="29EE0CFD"/>
    <w:rsid w:val="2A442606"/>
    <w:rsid w:val="2A592BA8"/>
    <w:rsid w:val="2A704035"/>
    <w:rsid w:val="2A906E1F"/>
    <w:rsid w:val="2A921C5E"/>
    <w:rsid w:val="2AA864BB"/>
    <w:rsid w:val="2BA61F95"/>
    <w:rsid w:val="2BCCD2BE"/>
    <w:rsid w:val="2C683246"/>
    <w:rsid w:val="2D1B6D00"/>
    <w:rsid w:val="2D364F49"/>
    <w:rsid w:val="2DE9AE8F"/>
    <w:rsid w:val="2E05DD02"/>
    <w:rsid w:val="2E4B84B2"/>
    <w:rsid w:val="2E4E417F"/>
    <w:rsid w:val="2EFF933F"/>
    <w:rsid w:val="2F85D696"/>
    <w:rsid w:val="2FFC08C0"/>
    <w:rsid w:val="3032C8C8"/>
    <w:rsid w:val="31765C81"/>
    <w:rsid w:val="319D60B4"/>
    <w:rsid w:val="32A869C9"/>
    <w:rsid w:val="32AB6B07"/>
    <w:rsid w:val="336B1FCE"/>
    <w:rsid w:val="33ECEA47"/>
    <w:rsid w:val="341E34CB"/>
    <w:rsid w:val="344A2F38"/>
    <w:rsid w:val="34522CC7"/>
    <w:rsid w:val="34732E8C"/>
    <w:rsid w:val="34DC38D0"/>
    <w:rsid w:val="3518D8DE"/>
    <w:rsid w:val="3597F17D"/>
    <w:rsid w:val="35D27A39"/>
    <w:rsid w:val="35E04BA9"/>
    <w:rsid w:val="360668B3"/>
    <w:rsid w:val="36066CDC"/>
    <w:rsid w:val="370AA26F"/>
    <w:rsid w:val="370DB448"/>
    <w:rsid w:val="373DCAB7"/>
    <w:rsid w:val="3753C346"/>
    <w:rsid w:val="3760BCD5"/>
    <w:rsid w:val="37C3B66B"/>
    <w:rsid w:val="381A1A80"/>
    <w:rsid w:val="387FAE22"/>
    <w:rsid w:val="38BF0F05"/>
    <w:rsid w:val="38DF4758"/>
    <w:rsid w:val="39A029D5"/>
    <w:rsid w:val="3B271902"/>
    <w:rsid w:val="3B7C5F1B"/>
    <w:rsid w:val="3BB0305B"/>
    <w:rsid w:val="3BBB32B8"/>
    <w:rsid w:val="3C42BB8C"/>
    <w:rsid w:val="3C565D7E"/>
    <w:rsid w:val="3C89E8D6"/>
    <w:rsid w:val="3D763A6D"/>
    <w:rsid w:val="3DA439D5"/>
    <w:rsid w:val="3DBF6827"/>
    <w:rsid w:val="3DC36609"/>
    <w:rsid w:val="3DC46AE6"/>
    <w:rsid w:val="3EB57B23"/>
    <w:rsid w:val="3F08C39D"/>
    <w:rsid w:val="3FD2192A"/>
    <w:rsid w:val="4009FC5D"/>
    <w:rsid w:val="4020DA5B"/>
    <w:rsid w:val="40239B7D"/>
    <w:rsid w:val="4067AC8B"/>
    <w:rsid w:val="408EE3D5"/>
    <w:rsid w:val="40D5EE99"/>
    <w:rsid w:val="417BF984"/>
    <w:rsid w:val="42BA193B"/>
    <w:rsid w:val="4420DCA5"/>
    <w:rsid w:val="443CFA43"/>
    <w:rsid w:val="44FABC19"/>
    <w:rsid w:val="4594AAD2"/>
    <w:rsid w:val="459F5695"/>
    <w:rsid w:val="47132B66"/>
    <w:rsid w:val="4735A1B1"/>
    <w:rsid w:val="4767DEAC"/>
    <w:rsid w:val="482ED9C0"/>
    <w:rsid w:val="48F8AD43"/>
    <w:rsid w:val="4A269687"/>
    <w:rsid w:val="4AACEF8B"/>
    <w:rsid w:val="4AF62460"/>
    <w:rsid w:val="4B81A6F0"/>
    <w:rsid w:val="4BCE2C85"/>
    <w:rsid w:val="4BFD93FF"/>
    <w:rsid w:val="4C6A2AF7"/>
    <w:rsid w:val="4CB6EB52"/>
    <w:rsid w:val="4CEADCA1"/>
    <w:rsid w:val="4CF2AD06"/>
    <w:rsid w:val="4E27AADE"/>
    <w:rsid w:val="4E596BA0"/>
    <w:rsid w:val="4E796578"/>
    <w:rsid w:val="4F01AD81"/>
    <w:rsid w:val="4F707B7A"/>
    <w:rsid w:val="5064AD6F"/>
    <w:rsid w:val="50EC0663"/>
    <w:rsid w:val="519F2C28"/>
    <w:rsid w:val="51B6FDD4"/>
    <w:rsid w:val="51FCD4D4"/>
    <w:rsid w:val="5214993D"/>
    <w:rsid w:val="521AFC50"/>
    <w:rsid w:val="526F03F4"/>
    <w:rsid w:val="53175BEB"/>
    <w:rsid w:val="5362F976"/>
    <w:rsid w:val="53A13AD3"/>
    <w:rsid w:val="53F27A63"/>
    <w:rsid w:val="5449E468"/>
    <w:rsid w:val="545A1114"/>
    <w:rsid w:val="54756B3C"/>
    <w:rsid w:val="54CFEDCD"/>
    <w:rsid w:val="5504DBA3"/>
    <w:rsid w:val="55AC32F8"/>
    <w:rsid w:val="55BA5A38"/>
    <w:rsid w:val="55F664BC"/>
    <w:rsid w:val="561D4473"/>
    <w:rsid w:val="56C53C3A"/>
    <w:rsid w:val="56D2C7E5"/>
    <w:rsid w:val="56E05A28"/>
    <w:rsid w:val="5709B97F"/>
    <w:rsid w:val="5768FAB2"/>
    <w:rsid w:val="57CFCA67"/>
    <w:rsid w:val="58515869"/>
    <w:rsid w:val="59141AA1"/>
    <w:rsid w:val="593DD231"/>
    <w:rsid w:val="595CD5C9"/>
    <w:rsid w:val="597FBD9A"/>
    <w:rsid w:val="5A19BB5E"/>
    <w:rsid w:val="5A41858A"/>
    <w:rsid w:val="5B23A819"/>
    <w:rsid w:val="5B67BD19"/>
    <w:rsid w:val="5BE564E5"/>
    <w:rsid w:val="5C605A28"/>
    <w:rsid w:val="5CB8C11E"/>
    <w:rsid w:val="5D4E36BE"/>
    <w:rsid w:val="5D8DF570"/>
    <w:rsid w:val="5D8E9B7B"/>
    <w:rsid w:val="5D964F34"/>
    <w:rsid w:val="5EA5FF49"/>
    <w:rsid w:val="5EC55C54"/>
    <w:rsid w:val="60FBD2B0"/>
    <w:rsid w:val="61291E7A"/>
    <w:rsid w:val="6133CB36"/>
    <w:rsid w:val="61E0CFB0"/>
    <w:rsid w:val="6213BE43"/>
    <w:rsid w:val="623D8761"/>
    <w:rsid w:val="62552A72"/>
    <w:rsid w:val="629CDF41"/>
    <w:rsid w:val="6359FCF8"/>
    <w:rsid w:val="63DBCEE7"/>
    <w:rsid w:val="6537471B"/>
    <w:rsid w:val="66CDD296"/>
    <w:rsid w:val="66CFD032"/>
    <w:rsid w:val="66D1AB57"/>
    <w:rsid w:val="66DADD49"/>
    <w:rsid w:val="6714AFA6"/>
    <w:rsid w:val="67B77209"/>
    <w:rsid w:val="67E34293"/>
    <w:rsid w:val="67F62DCE"/>
    <w:rsid w:val="680C56CC"/>
    <w:rsid w:val="682FD722"/>
    <w:rsid w:val="683A961A"/>
    <w:rsid w:val="68963A24"/>
    <w:rsid w:val="69CEF1D4"/>
    <w:rsid w:val="6A2C12C0"/>
    <w:rsid w:val="6A525BFF"/>
    <w:rsid w:val="6AF01CE4"/>
    <w:rsid w:val="6D912A7F"/>
    <w:rsid w:val="6DBAE0D2"/>
    <w:rsid w:val="6DC0B53D"/>
    <w:rsid w:val="6DE7EFCF"/>
    <w:rsid w:val="6EF333B7"/>
    <w:rsid w:val="6F1D1044"/>
    <w:rsid w:val="6FC08545"/>
    <w:rsid w:val="70AD73C4"/>
    <w:rsid w:val="70CDB762"/>
    <w:rsid w:val="7194D0FA"/>
    <w:rsid w:val="71CA412D"/>
    <w:rsid w:val="71ECA291"/>
    <w:rsid w:val="71FAB390"/>
    <w:rsid w:val="721738FC"/>
    <w:rsid w:val="721F4A4E"/>
    <w:rsid w:val="72C86A56"/>
    <w:rsid w:val="72F6E8A1"/>
    <w:rsid w:val="7398B99B"/>
    <w:rsid w:val="73E97F2F"/>
    <w:rsid w:val="7459371F"/>
    <w:rsid w:val="7478C687"/>
    <w:rsid w:val="74C2DAD6"/>
    <w:rsid w:val="74CF18D8"/>
    <w:rsid w:val="7513651E"/>
    <w:rsid w:val="75AF9E4C"/>
    <w:rsid w:val="76621DCA"/>
    <w:rsid w:val="768E3ED7"/>
    <w:rsid w:val="78B21875"/>
    <w:rsid w:val="78C34ED0"/>
    <w:rsid w:val="798D5DE6"/>
    <w:rsid w:val="799CBD3B"/>
    <w:rsid w:val="7A9CED54"/>
    <w:rsid w:val="7B149E14"/>
    <w:rsid w:val="7B1F7927"/>
    <w:rsid w:val="7BC4BB23"/>
    <w:rsid w:val="7C8D9C59"/>
    <w:rsid w:val="7D01C901"/>
    <w:rsid w:val="7DCB3E55"/>
    <w:rsid w:val="7EC5CBE9"/>
    <w:rsid w:val="7F34CD14"/>
    <w:rsid w:val="7FC89B35"/>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117"/>
    <o:shapelayout v:ext="edit">
      <o:idmap v:ext="edit" data="2"/>
      <o:rules v:ext="edit">
        <o:r id="V:Rule1" type="connector" idref="#_x0000_s2094"/>
      </o:rules>
    </o:shapelayout>
  </w:shapeDefaults>
  <w:decimalSymbol w:val="."/>
  <w:listSeparator w:val=","/>
  <w14:docId w14:val="74BE514C"/>
  <w15:docId w15:val="{81642370-A77F-49D1-8859-D96C7232BE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Theme="minorEastAsia" w:hAnsi="Arial" w:cs="Arial"/>
        <w:sz w:val="22"/>
        <w:szCs w:val="24"/>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56A67"/>
  </w:style>
  <w:style w:type="paragraph" w:styleId="Heading1">
    <w:name w:val="heading 1"/>
    <w:basedOn w:val="NoSpacing"/>
    <w:next w:val="Normal"/>
    <w:link w:val="Heading1Char"/>
    <w:uiPriority w:val="9"/>
    <w:qFormat/>
    <w:rsid w:val="0019663D"/>
    <w:pPr>
      <w:outlineLvl w:val="0"/>
    </w:pPr>
    <w:rPr>
      <w:b/>
      <w:bCs/>
      <w:i/>
      <w:iCs/>
      <w:sz w:val="36"/>
      <w:szCs w:val="36"/>
    </w:rPr>
  </w:style>
  <w:style w:type="paragraph" w:styleId="Heading2">
    <w:name w:val="heading 2"/>
    <w:basedOn w:val="Normal"/>
    <w:next w:val="Normal"/>
    <w:link w:val="Heading2Char"/>
    <w:uiPriority w:val="9"/>
    <w:unhideWhenUsed/>
    <w:qFormat/>
    <w:rsid w:val="00416CA7"/>
    <w:pPr>
      <w:keepNext/>
      <w:keepLines/>
      <w:spacing w:before="160" w:after="120" w:line="240" w:lineRule="auto"/>
      <w:outlineLvl w:val="1"/>
    </w:pPr>
    <w:rPr>
      <w:rFonts w:eastAsiaTheme="majorEastAsia" w:cstheme="majorBidi"/>
      <w:b/>
      <w:color w:val="4F81BD" w:themeColor="accent1"/>
      <w:sz w:val="32"/>
      <w:szCs w:val="28"/>
    </w:rPr>
  </w:style>
  <w:style w:type="paragraph" w:styleId="Heading3">
    <w:name w:val="heading 3"/>
    <w:basedOn w:val="Normal"/>
    <w:next w:val="Normal"/>
    <w:link w:val="Heading3Char"/>
    <w:uiPriority w:val="9"/>
    <w:unhideWhenUsed/>
    <w:qFormat/>
    <w:rsid w:val="006B3648"/>
    <w:pPr>
      <w:keepNext/>
      <w:keepLines/>
      <w:spacing w:before="160" w:after="120"/>
      <w:outlineLvl w:val="2"/>
    </w:pPr>
    <w:rPr>
      <w:rFonts w:eastAsiaTheme="majorEastAsia" w:cstheme="majorBidi"/>
      <w:b/>
      <w:color w:val="0D0D0D" w:themeColor="text1" w:themeTint="F2"/>
      <w:sz w:val="28"/>
    </w:rPr>
  </w:style>
  <w:style w:type="paragraph" w:styleId="Heading4">
    <w:name w:val="heading 4"/>
    <w:basedOn w:val="Normal"/>
    <w:next w:val="Normal"/>
    <w:link w:val="Heading4Char"/>
    <w:uiPriority w:val="9"/>
    <w:unhideWhenUsed/>
    <w:qFormat/>
    <w:rsid w:val="006B3648"/>
    <w:pPr>
      <w:keepNext/>
      <w:keepLines/>
      <w:spacing w:before="160" w:after="120"/>
      <w:ind w:left="720"/>
      <w:outlineLvl w:val="3"/>
    </w:pPr>
    <w:rPr>
      <w:b/>
      <w:iCs/>
      <w:sz w:val="24"/>
    </w:rPr>
  </w:style>
  <w:style w:type="paragraph" w:styleId="Heading5">
    <w:name w:val="heading 5"/>
    <w:basedOn w:val="Normal"/>
    <w:next w:val="Normal"/>
    <w:link w:val="Heading5Char"/>
    <w:uiPriority w:val="9"/>
    <w:unhideWhenUsed/>
    <w:qFormat/>
    <w:rsid w:val="006816CB"/>
    <w:pPr>
      <w:keepNext/>
      <w:keepLines/>
      <w:spacing w:before="160" w:after="120"/>
      <w:ind w:left="1440"/>
      <w:outlineLvl w:val="4"/>
    </w:pPr>
    <w:rPr>
      <w:i/>
      <w:sz w:val="24"/>
    </w:rPr>
  </w:style>
  <w:style w:type="paragraph" w:styleId="Heading6">
    <w:name w:val="heading 6"/>
    <w:basedOn w:val="Normal"/>
    <w:next w:val="Normal"/>
    <w:link w:val="Heading6Char"/>
    <w:uiPriority w:val="9"/>
    <w:unhideWhenUsed/>
    <w:qFormat/>
    <w:rsid w:val="006816CB"/>
    <w:pPr>
      <w:keepNext/>
      <w:keepLines/>
      <w:spacing w:before="40" w:after="0"/>
      <w:ind w:left="2160"/>
      <w:outlineLvl w:val="5"/>
    </w:pPr>
    <w:rPr>
      <w:i/>
      <w:sz w:val="24"/>
    </w:rPr>
  </w:style>
  <w:style w:type="paragraph" w:styleId="Heading7">
    <w:name w:val="heading 7"/>
    <w:basedOn w:val="Normal"/>
    <w:next w:val="Normal"/>
    <w:link w:val="Heading7Char"/>
    <w:uiPriority w:val="9"/>
    <w:unhideWhenUsed/>
    <w:qFormat/>
    <w:rsid w:val="006816CB"/>
    <w:pPr>
      <w:keepNext/>
      <w:keepLines/>
      <w:spacing w:before="40" w:after="0"/>
      <w:ind w:left="2880"/>
      <w:outlineLvl w:val="6"/>
    </w:pPr>
    <w:rPr>
      <w:rFonts w:eastAsiaTheme="majorEastAsia" w:cstheme="majorBidi"/>
      <w:iCs/>
    </w:rPr>
  </w:style>
  <w:style w:type="paragraph" w:styleId="Heading8">
    <w:name w:val="heading 8"/>
    <w:basedOn w:val="Normal"/>
    <w:next w:val="Normal"/>
    <w:link w:val="Heading8Char"/>
    <w:uiPriority w:val="9"/>
    <w:unhideWhenUsed/>
    <w:qFormat/>
    <w:rsid w:val="00396856"/>
    <w:pPr>
      <w:keepNext/>
      <w:keepLines/>
      <w:spacing w:before="40" w:after="0"/>
      <w:outlineLvl w:val="7"/>
    </w:pPr>
    <w:rPr>
      <w:color w:val="262626" w:themeColor="text1" w:themeTint="D9"/>
      <w:szCs w:val="21"/>
    </w:rPr>
  </w:style>
  <w:style w:type="paragraph" w:styleId="Heading9">
    <w:name w:val="heading 9"/>
    <w:basedOn w:val="Normal"/>
    <w:next w:val="Normal"/>
    <w:link w:val="Heading9Char"/>
    <w:uiPriority w:val="9"/>
    <w:unhideWhenUsed/>
    <w:qFormat/>
    <w:rsid w:val="00965ED8"/>
    <w:pPr>
      <w:keepNext/>
      <w:keepLines/>
      <w:spacing w:before="40" w:after="0"/>
      <w:outlineLvl w:val="8"/>
    </w:pPr>
    <w:rPr>
      <w:rFonts w:asciiTheme="majorHAnsi" w:eastAsiaTheme="majorEastAsia" w:hAnsiTheme="majorHAnsi" w:cstheme="majorBidi"/>
      <w:i/>
      <w:iCs/>
      <w:color w:val="262626" w:themeColor="text1" w:themeTint="D9"/>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9663D"/>
    <w:rPr>
      <w:rFonts w:ascii="Arial" w:hAnsi="Arial" w:cs="Arial"/>
      <w:b/>
      <w:bCs/>
      <w:i/>
      <w:iCs/>
      <w:sz w:val="36"/>
      <w:szCs w:val="36"/>
    </w:rPr>
  </w:style>
  <w:style w:type="paragraph" w:styleId="TOCHeading">
    <w:name w:val="TOC Heading"/>
    <w:basedOn w:val="Heading1"/>
    <w:next w:val="Normal"/>
    <w:uiPriority w:val="39"/>
    <w:unhideWhenUsed/>
    <w:qFormat/>
    <w:rsid w:val="00965ED8"/>
    <w:pPr>
      <w:outlineLvl w:val="9"/>
    </w:pPr>
  </w:style>
  <w:style w:type="character" w:customStyle="1" w:styleId="Heading2Char">
    <w:name w:val="Heading 2 Char"/>
    <w:basedOn w:val="DefaultParagraphFont"/>
    <w:link w:val="Heading2"/>
    <w:uiPriority w:val="9"/>
    <w:rsid w:val="00416CA7"/>
    <w:rPr>
      <w:rFonts w:eastAsiaTheme="majorEastAsia" w:cstheme="majorBidi"/>
      <w:b/>
      <w:color w:val="4F81BD" w:themeColor="accent1"/>
      <w:sz w:val="32"/>
      <w:szCs w:val="28"/>
    </w:rPr>
  </w:style>
  <w:style w:type="paragraph" w:styleId="Title">
    <w:name w:val="Title"/>
    <w:basedOn w:val="Normal"/>
    <w:next w:val="Normal"/>
    <w:link w:val="TitleChar"/>
    <w:uiPriority w:val="10"/>
    <w:qFormat/>
    <w:rsid w:val="00965ED8"/>
    <w:pPr>
      <w:spacing w:after="0" w:line="240" w:lineRule="auto"/>
      <w:contextualSpacing/>
    </w:pPr>
    <w:rPr>
      <w:rFonts w:asciiTheme="majorHAnsi" w:eastAsiaTheme="majorEastAsia" w:hAnsiTheme="majorHAnsi" w:cstheme="majorBidi"/>
      <w:spacing w:val="-10"/>
      <w:sz w:val="56"/>
      <w:szCs w:val="56"/>
    </w:rPr>
  </w:style>
  <w:style w:type="character" w:customStyle="1" w:styleId="TitleChar">
    <w:name w:val="Title Char"/>
    <w:basedOn w:val="DefaultParagraphFont"/>
    <w:link w:val="Title"/>
    <w:uiPriority w:val="10"/>
    <w:rsid w:val="00965ED8"/>
    <w:rPr>
      <w:rFonts w:asciiTheme="majorHAnsi" w:eastAsiaTheme="majorEastAsia" w:hAnsiTheme="majorHAnsi" w:cstheme="majorBidi"/>
      <w:spacing w:val="-10"/>
      <w:sz w:val="56"/>
      <w:szCs w:val="56"/>
    </w:rPr>
  </w:style>
  <w:style w:type="character" w:customStyle="1" w:styleId="Heading3Char">
    <w:name w:val="Heading 3 Char"/>
    <w:basedOn w:val="DefaultParagraphFont"/>
    <w:link w:val="Heading3"/>
    <w:uiPriority w:val="9"/>
    <w:rsid w:val="006B3648"/>
    <w:rPr>
      <w:rFonts w:eastAsiaTheme="majorEastAsia" w:cstheme="majorBidi"/>
      <w:b/>
      <w:color w:val="0D0D0D" w:themeColor="text1" w:themeTint="F2"/>
      <w:sz w:val="28"/>
    </w:rPr>
  </w:style>
  <w:style w:type="character" w:styleId="Emphasis">
    <w:name w:val="Emphasis"/>
    <w:basedOn w:val="DefaultParagraphFont"/>
    <w:uiPriority w:val="20"/>
    <w:qFormat/>
    <w:rsid w:val="00965ED8"/>
    <w:rPr>
      <w:i/>
      <w:iCs/>
      <w:color w:val="auto"/>
    </w:rPr>
  </w:style>
  <w:style w:type="character" w:styleId="SubtleEmphasis">
    <w:name w:val="Subtle Emphasis"/>
    <w:basedOn w:val="DefaultParagraphFont"/>
    <w:uiPriority w:val="19"/>
    <w:qFormat/>
    <w:rsid w:val="00965ED8"/>
    <w:rPr>
      <w:i/>
      <w:iCs/>
      <w:color w:val="404040" w:themeColor="text1" w:themeTint="BF"/>
    </w:rPr>
  </w:style>
  <w:style w:type="character" w:customStyle="1" w:styleId="Heading4Char">
    <w:name w:val="Heading 4 Char"/>
    <w:basedOn w:val="DefaultParagraphFont"/>
    <w:link w:val="Heading4"/>
    <w:uiPriority w:val="9"/>
    <w:rsid w:val="006B3648"/>
    <w:rPr>
      <w:b/>
      <w:iCs/>
      <w:sz w:val="24"/>
    </w:rPr>
  </w:style>
  <w:style w:type="paragraph" w:styleId="Subtitle">
    <w:name w:val="Subtitle"/>
    <w:basedOn w:val="Normal"/>
    <w:next w:val="Normal"/>
    <w:link w:val="SubtitleChar"/>
    <w:uiPriority w:val="11"/>
    <w:qFormat/>
    <w:rsid w:val="00965ED8"/>
    <w:pPr>
      <w:numPr>
        <w:ilvl w:val="1"/>
      </w:numPr>
    </w:pPr>
    <w:rPr>
      <w:color w:val="5A5A5A" w:themeColor="text1" w:themeTint="A5"/>
      <w:spacing w:val="15"/>
    </w:rPr>
  </w:style>
  <w:style w:type="character" w:customStyle="1" w:styleId="SubtitleChar">
    <w:name w:val="Subtitle Char"/>
    <w:basedOn w:val="DefaultParagraphFont"/>
    <w:link w:val="Subtitle"/>
    <w:uiPriority w:val="11"/>
    <w:rsid w:val="00965ED8"/>
    <w:rPr>
      <w:color w:val="5A5A5A" w:themeColor="text1" w:themeTint="A5"/>
      <w:spacing w:val="15"/>
    </w:rPr>
  </w:style>
  <w:style w:type="character" w:styleId="IntenseEmphasis">
    <w:name w:val="Intense Emphasis"/>
    <w:basedOn w:val="DefaultParagraphFont"/>
    <w:uiPriority w:val="21"/>
    <w:qFormat/>
    <w:rsid w:val="00965ED8"/>
    <w:rPr>
      <w:b/>
      <w:bCs/>
      <w:i/>
      <w:iCs/>
      <w:color w:val="auto"/>
    </w:rPr>
  </w:style>
  <w:style w:type="paragraph" w:styleId="ListParagraph">
    <w:name w:val="List Paragraph"/>
    <w:basedOn w:val="Normal"/>
    <w:uiPriority w:val="34"/>
    <w:qFormat/>
    <w:rsid w:val="00295407"/>
    <w:pPr>
      <w:ind w:left="720"/>
      <w:contextualSpacing/>
    </w:pPr>
  </w:style>
  <w:style w:type="character" w:styleId="BookTitle">
    <w:name w:val="Book Title"/>
    <w:basedOn w:val="DefaultParagraphFont"/>
    <w:uiPriority w:val="33"/>
    <w:qFormat/>
    <w:rsid w:val="00965ED8"/>
    <w:rPr>
      <w:b/>
      <w:bCs/>
      <w:i/>
      <w:iCs/>
      <w:spacing w:val="5"/>
    </w:rPr>
  </w:style>
  <w:style w:type="character" w:styleId="IntenseReference">
    <w:name w:val="Intense Reference"/>
    <w:basedOn w:val="DefaultParagraphFont"/>
    <w:uiPriority w:val="32"/>
    <w:qFormat/>
    <w:rsid w:val="00965ED8"/>
    <w:rPr>
      <w:b/>
      <w:bCs/>
      <w:smallCaps/>
      <w:color w:val="404040" w:themeColor="text1" w:themeTint="BF"/>
      <w:spacing w:val="5"/>
    </w:rPr>
  </w:style>
  <w:style w:type="character" w:styleId="SubtleReference">
    <w:name w:val="Subtle Reference"/>
    <w:basedOn w:val="DefaultParagraphFont"/>
    <w:uiPriority w:val="31"/>
    <w:qFormat/>
    <w:rsid w:val="00965ED8"/>
    <w:rPr>
      <w:smallCaps/>
      <w:color w:val="404040" w:themeColor="text1" w:themeTint="BF"/>
    </w:rPr>
  </w:style>
  <w:style w:type="character" w:customStyle="1" w:styleId="Heading5Char">
    <w:name w:val="Heading 5 Char"/>
    <w:basedOn w:val="DefaultParagraphFont"/>
    <w:link w:val="Heading5"/>
    <w:uiPriority w:val="9"/>
    <w:rsid w:val="006816CB"/>
    <w:rPr>
      <w:i/>
      <w:sz w:val="24"/>
    </w:rPr>
  </w:style>
  <w:style w:type="character" w:customStyle="1" w:styleId="Heading6Char">
    <w:name w:val="Heading 6 Char"/>
    <w:basedOn w:val="DefaultParagraphFont"/>
    <w:link w:val="Heading6"/>
    <w:uiPriority w:val="9"/>
    <w:rsid w:val="006816CB"/>
    <w:rPr>
      <w:i/>
      <w:sz w:val="24"/>
    </w:rPr>
  </w:style>
  <w:style w:type="character" w:customStyle="1" w:styleId="Heading7Char">
    <w:name w:val="Heading 7 Char"/>
    <w:basedOn w:val="DefaultParagraphFont"/>
    <w:link w:val="Heading7"/>
    <w:uiPriority w:val="9"/>
    <w:rsid w:val="006816CB"/>
    <w:rPr>
      <w:rFonts w:eastAsiaTheme="majorEastAsia" w:cstheme="majorBidi"/>
      <w:iCs/>
    </w:rPr>
  </w:style>
  <w:style w:type="character" w:customStyle="1" w:styleId="Heading8Char">
    <w:name w:val="Heading 8 Char"/>
    <w:basedOn w:val="DefaultParagraphFont"/>
    <w:link w:val="Heading8"/>
    <w:uiPriority w:val="9"/>
    <w:rsid w:val="00396856"/>
    <w:rPr>
      <w:color w:val="262626" w:themeColor="text1" w:themeTint="D9"/>
      <w:szCs w:val="21"/>
    </w:rPr>
  </w:style>
  <w:style w:type="character" w:customStyle="1" w:styleId="Heading9Char">
    <w:name w:val="Heading 9 Char"/>
    <w:basedOn w:val="DefaultParagraphFont"/>
    <w:link w:val="Heading9"/>
    <w:uiPriority w:val="9"/>
    <w:rsid w:val="00965ED8"/>
    <w:rPr>
      <w:rFonts w:asciiTheme="majorHAnsi" w:eastAsiaTheme="majorEastAsia" w:hAnsiTheme="majorHAnsi" w:cstheme="majorBidi"/>
      <w:i/>
      <w:iCs/>
      <w:color w:val="262626" w:themeColor="text1" w:themeTint="D9"/>
      <w:sz w:val="21"/>
      <w:szCs w:val="21"/>
    </w:rPr>
  </w:style>
  <w:style w:type="character" w:styleId="Strong">
    <w:name w:val="Strong"/>
    <w:basedOn w:val="DefaultParagraphFont"/>
    <w:uiPriority w:val="22"/>
    <w:qFormat/>
    <w:rsid w:val="00965ED8"/>
    <w:rPr>
      <w:b/>
      <w:bCs/>
      <w:color w:val="auto"/>
    </w:rPr>
  </w:style>
  <w:style w:type="paragraph" w:styleId="TOC2">
    <w:name w:val="toc 2"/>
    <w:basedOn w:val="Normal"/>
    <w:next w:val="Normal"/>
    <w:autoRedefine/>
    <w:uiPriority w:val="39"/>
    <w:unhideWhenUsed/>
    <w:rsid w:val="00A20B6F"/>
    <w:pPr>
      <w:spacing w:after="100"/>
      <w:ind w:left="220"/>
    </w:pPr>
  </w:style>
  <w:style w:type="paragraph" w:styleId="TOC1">
    <w:name w:val="toc 1"/>
    <w:basedOn w:val="Normal"/>
    <w:next w:val="Normal"/>
    <w:autoRedefine/>
    <w:uiPriority w:val="39"/>
    <w:unhideWhenUsed/>
    <w:rsid w:val="00A20B6F"/>
    <w:pPr>
      <w:tabs>
        <w:tab w:val="right" w:leader="dot" w:pos="10224"/>
      </w:tabs>
      <w:spacing w:after="100"/>
    </w:pPr>
    <w:rPr>
      <w:b/>
      <w:bCs/>
      <w:noProof/>
    </w:rPr>
  </w:style>
  <w:style w:type="character" w:styleId="Hyperlink">
    <w:name w:val="Hyperlink"/>
    <w:basedOn w:val="DefaultParagraphFont"/>
    <w:uiPriority w:val="99"/>
    <w:unhideWhenUsed/>
    <w:rsid w:val="00295407"/>
    <w:rPr>
      <w:color w:val="0000FF" w:themeColor="hyperlink"/>
      <w:u w:val="single"/>
    </w:rPr>
  </w:style>
  <w:style w:type="paragraph" w:styleId="Header">
    <w:name w:val="header"/>
    <w:basedOn w:val="Normal"/>
    <w:link w:val="HeaderChar"/>
    <w:uiPriority w:val="99"/>
    <w:unhideWhenUsed/>
    <w:rsid w:val="00B47B7E"/>
    <w:pPr>
      <w:tabs>
        <w:tab w:val="center" w:pos="4680"/>
        <w:tab w:val="right" w:pos="9360"/>
      </w:tabs>
      <w:spacing w:after="0" w:line="240" w:lineRule="auto"/>
    </w:pPr>
  </w:style>
  <w:style w:type="character" w:customStyle="1" w:styleId="HeaderChar">
    <w:name w:val="Header Char"/>
    <w:basedOn w:val="DefaultParagraphFont"/>
    <w:link w:val="Header"/>
    <w:uiPriority w:val="99"/>
    <w:rsid w:val="00B47B7E"/>
  </w:style>
  <w:style w:type="paragraph" w:styleId="Footer">
    <w:name w:val="footer"/>
    <w:basedOn w:val="Normal"/>
    <w:link w:val="FooterChar"/>
    <w:uiPriority w:val="99"/>
    <w:unhideWhenUsed/>
    <w:rsid w:val="00B47B7E"/>
    <w:pPr>
      <w:tabs>
        <w:tab w:val="center" w:pos="4680"/>
        <w:tab w:val="right" w:pos="9360"/>
      </w:tabs>
      <w:spacing w:after="0" w:line="240" w:lineRule="auto"/>
    </w:pPr>
  </w:style>
  <w:style w:type="character" w:customStyle="1" w:styleId="FooterChar">
    <w:name w:val="Footer Char"/>
    <w:basedOn w:val="DefaultParagraphFont"/>
    <w:link w:val="Footer"/>
    <w:uiPriority w:val="99"/>
    <w:rsid w:val="00B47B7E"/>
  </w:style>
  <w:style w:type="paragraph" w:styleId="Caption">
    <w:name w:val="caption"/>
    <w:basedOn w:val="Normal"/>
    <w:next w:val="Normal"/>
    <w:uiPriority w:val="35"/>
    <w:semiHidden/>
    <w:unhideWhenUsed/>
    <w:qFormat/>
    <w:rsid w:val="00965ED8"/>
    <w:pPr>
      <w:spacing w:after="200" w:line="240" w:lineRule="auto"/>
    </w:pPr>
    <w:rPr>
      <w:i/>
      <w:iCs/>
      <w:color w:val="1F497D" w:themeColor="text2"/>
      <w:sz w:val="18"/>
      <w:szCs w:val="18"/>
    </w:rPr>
  </w:style>
  <w:style w:type="paragraph" w:styleId="NoSpacing">
    <w:name w:val="No Spacing"/>
    <w:uiPriority w:val="1"/>
    <w:qFormat/>
    <w:rsid w:val="00965ED8"/>
    <w:pPr>
      <w:spacing w:after="0" w:line="240" w:lineRule="auto"/>
    </w:pPr>
  </w:style>
  <w:style w:type="paragraph" w:styleId="Quote">
    <w:name w:val="Quote"/>
    <w:basedOn w:val="Normal"/>
    <w:next w:val="Normal"/>
    <w:link w:val="QuoteChar"/>
    <w:uiPriority w:val="29"/>
    <w:qFormat/>
    <w:rsid w:val="00965ED8"/>
    <w:pPr>
      <w:spacing w:before="200"/>
      <w:ind w:left="864" w:right="864"/>
    </w:pPr>
    <w:rPr>
      <w:i/>
      <w:iCs/>
      <w:color w:val="404040" w:themeColor="text1" w:themeTint="BF"/>
    </w:rPr>
  </w:style>
  <w:style w:type="character" w:customStyle="1" w:styleId="QuoteChar">
    <w:name w:val="Quote Char"/>
    <w:basedOn w:val="DefaultParagraphFont"/>
    <w:link w:val="Quote"/>
    <w:uiPriority w:val="29"/>
    <w:rsid w:val="00965ED8"/>
    <w:rPr>
      <w:i/>
      <w:iCs/>
      <w:color w:val="404040" w:themeColor="text1" w:themeTint="BF"/>
    </w:rPr>
  </w:style>
  <w:style w:type="paragraph" w:styleId="IntenseQuote">
    <w:name w:val="Intense Quote"/>
    <w:basedOn w:val="Normal"/>
    <w:next w:val="Normal"/>
    <w:link w:val="IntenseQuoteChar"/>
    <w:uiPriority w:val="30"/>
    <w:qFormat/>
    <w:rsid w:val="00965ED8"/>
    <w:pPr>
      <w:pBdr>
        <w:top w:val="single" w:sz="4" w:space="10" w:color="404040" w:themeColor="text1" w:themeTint="BF"/>
        <w:bottom w:val="single" w:sz="4" w:space="10" w:color="404040" w:themeColor="text1" w:themeTint="BF"/>
      </w:pBdr>
      <w:spacing w:before="360" w:after="360"/>
      <w:ind w:left="864" w:right="864"/>
      <w:jc w:val="center"/>
    </w:pPr>
    <w:rPr>
      <w:i/>
      <w:iCs/>
      <w:color w:val="404040" w:themeColor="text1" w:themeTint="BF"/>
    </w:rPr>
  </w:style>
  <w:style w:type="character" w:customStyle="1" w:styleId="IntenseQuoteChar">
    <w:name w:val="Intense Quote Char"/>
    <w:basedOn w:val="DefaultParagraphFont"/>
    <w:link w:val="IntenseQuote"/>
    <w:uiPriority w:val="30"/>
    <w:rsid w:val="00965ED8"/>
    <w:rPr>
      <w:i/>
      <w:iCs/>
      <w:color w:val="404040" w:themeColor="text1" w:themeTint="BF"/>
    </w:rPr>
  </w:style>
  <w:style w:type="paragraph" w:styleId="TOC3">
    <w:name w:val="toc 3"/>
    <w:basedOn w:val="Normal"/>
    <w:next w:val="Normal"/>
    <w:autoRedefine/>
    <w:uiPriority w:val="39"/>
    <w:unhideWhenUsed/>
    <w:rsid w:val="00A20B6F"/>
    <w:pPr>
      <w:spacing w:after="100"/>
      <w:ind w:left="440"/>
    </w:pPr>
  </w:style>
  <w:style w:type="character" w:styleId="CommentReference">
    <w:name w:val="annotation reference"/>
    <w:basedOn w:val="DefaultParagraphFont"/>
    <w:uiPriority w:val="99"/>
    <w:semiHidden/>
    <w:unhideWhenUsed/>
    <w:qFormat/>
    <w:rsid w:val="00F01E2E"/>
    <w:rPr>
      <w:sz w:val="16"/>
      <w:szCs w:val="16"/>
    </w:rPr>
  </w:style>
  <w:style w:type="character" w:customStyle="1" w:styleId="CommentTextChar">
    <w:name w:val="Comment Text Char"/>
    <w:basedOn w:val="DefaultParagraphFont"/>
    <w:link w:val="CommentText"/>
    <w:uiPriority w:val="99"/>
    <w:qFormat/>
    <w:rsid w:val="00F01E2E"/>
    <w:rPr>
      <w:sz w:val="20"/>
      <w:szCs w:val="20"/>
    </w:rPr>
  </w:style>
  <w:style w:type="paragraph" w:styleId="CommentText">
    <w:name w:val="annotation text"/>
    <w:basedOn w:val="Normal"/>
    <w:link w:val="CommentTextChar"/>
    <w:uiPriority w:val="99"/>
    <w:unhideWhenUsed/>
    <w:qFormat/>
    <w:rsid w:val="00F01E2E"/>
    <w:pPr>
      <w:spacing w:after="200" w:line="240" w:lineRule="auto"/>
    </w:pPr>
    <w:rPr>
      <w:sz w:val="20"/>
      <w:szCs w:val="20"/>
    </w:rPr>
  </w:style>
  <w:style w:type="character" w:customStyle="1" w:styleId="CommentTextChar1">
    <w:name w:val="Comment Text Char1"/>
    <w:basedOn w:val="DefaultParagraphFont"/>
    <w:uiPriority w:val="99"/>
    <w:semiHidden/>
    <w:rsid w:val="00F01E2E"/>
    <w:rPr>
      <w:sz w:val="20"/>
      <w:szCs w:val="20"/>
    </w:rPr>
  </w:style>
  <w:style w:type="paragraph" w:customStyle="1" w:styleId="Normal2">
    <w:name w:val="Normal 2"/>
    <w:basedOn w:val="Normal"/>
    <w:link w:val="Normal2Char"/>
    <w:qFormat/>
    <w:rsid w:val="004704D7"/>
    <w:rPr>
      <w:rFonts w:asciiTheme="minorHAnsi" w:eastAsiaTheme="minorHAnsi" w:hAnsiTheme="minorHAnsi" w:cstheme="minorBidi"/>
      <w:szCs w:val="22"/>
    </w:rPr>
  </w:style>
  <w:style w:type="character" w:customStyle="1" w:styleId="Normal2Char">
    <w:name w:val="Normal 2 Char"/>
    <w:basedOn w:val="DefaultParagraphFont"/>
    <w:link w:val="Normal2"/>
    <w:qFormat/>
    <w:rsid w:val="004704D7"/>
    <w:rPr>
      <w:rFonts w:asciiTheme="minorHAnsi" w:eastAsiaTheme="minorHAnsi" w:hAnsiTheme="minorHAnsi" w:cstheme="minorBidi"/>
      <w:szCs w:val="22"/>
    </w:rPr>
  </w:style>
  <w:style w:type="paragraph" w:customStyle="1" w:styleId="LabManualText">
    <w:name w:val="LabManual Text"/>
    <w:basedOn w:val="Normal"/>
    <w:link w:val="LabManualTextChar"/>
    <w:qFormat/>
    <w:rsid w:val="004704D7"/>
    <w:pPr>
      <w:spacing w:after="120" w:line="300" w:lineRule="auto"/>
    </w:pPr>
    <w:rPr>
      <w:rFonts w:cstheme="minorBidi"/>
      <w:color w:val="00000A"/>
      <w:sz w:val="24"/>
    </w:rPr>
  </w:style>
  <w:style w:type="character" w:customStyle="1" w:styleId="LabManualTextChar">
    <w:name w:val="LabManual Text Char"/>
    <w:basedOn w:val="DefaultParagraphFont"/>
    <w:link w:val="LabManualText"/>
    <w:rsid w:val="004704D7"/>
    <w:rPr>
      <w:rFonts w:cstheme="minorBidi"/>
      <w:color w:val="00000A"/>
      <w:sz w:val="24"/>
    </w:rPr>
  </w:style>
  <w:style w:type="numbering" w:customStyle="1" w:styleId="FeaturesListBulletautotab">
    <w:name w:val="Features: List Bullet auto tab"/>
    <w:basedOn w:val="NoList"/>
    <w:rsid w:val="004704D7"/>
    <w:pPr>
      <w:numPr>
        <w:numId w:val="6"/>
      </w:numPr>
    </w:pPr>
  </w:style>
  <w:style w:type="character" w:styleId="UnresolvedMention">
    <w:name w:val="Unresolved Mention"/>
    <w:basedOn w:val="DefaultParagraphFont"/>
    <w:uiPriority w:val="99"/>
    <w:semiHidden/>
    <w:unhideWhenUsed/>
    <w:rsid w:val="004704D7"/>
    <w:rPr>
      <w:color w:val="605E5C"/>
      <w:shd w:val="clear" w:color="auto" w:fill="E1DFDD"/>
    </w:rPr>
  </w:style>
  <w:style w:type="character" w:styleId="FollowedHyperlink">
    <w:name w:val="FollowedHyperlink"/>
    <w:basedOn w:val="DefaultParagraphFont"/>
    <w:uiPriority w:val="99"/>
    <w:semiHidden/>
    <w:unhideWhenUsed/>
    <w:rsid w:val="004704D7"/>
    <w:rPr>
      <w:color w:val="800080" w:themeColor="followedHyperlink"/>
      <w:u w:val="single"/>
    </w:rPr>
  </w:style>
  <w:style w:type="paragraph" w:customStyle="1" w:styleId="info">
    <w:name w:val="info"/>
    <w:basedOn w:val="Heading8"/>
    <w:next w:val="Heading8"/>
    <w:link w:val="infoChar"/>
    <w:qFormat/>
    <w:rsid w:val="00D7201B"/>
    <w:pPr>
      <w:pBdr>
        <w:top w:val="single" w:sz="18" w:space="1" w:color="6F91B2"/>
        <w:left w:val="single" w:sz="18" w:space="4" w:color="6F91B2"/>
        <w:bottom w:val="single" w:sz="18" w:space="1" w:color="6F91B2"/>
        <w:right w:val="single" w:sz="18" w:space="4" w:color="6F91B2"/>
      </w:pBdr>
      <w:ind w:left="1440"/>
    </w:pPr>
  </w:style>
  <w:style w:type="character" w:customStyle="1" w:styleId="infoChar">
    <w:name w:val="info Char"/>
    <w:basedOn w:val="Heading8Char"/>
    <w:link w:val="info"/>
    <w:rsid w:val="00D7201B"/>
    <w:rPr>
      <w:color w:val="262626" w:themeColor="text1" w:themeTint="D9"/>
      <w:szCs w:val="21"/>
    </w:rPr>
  </w:style>
  <w:style w:type="paragraph" w:customStyle="1" w:styleId="tips">
    <w:name w:val="tips"/>
    <w:basedOn w:val="Signature"/>
    <w:next w:val="Signature"/>
    <w:link w:val="tipsChar"/>
    <w:rsid w:val="00A531FD"/>
    <w:pPr>
      <w:pBdr>
        <w:top w:val="thinThickSmallGap" w:sz="24" w:space="1" w:color="92D050"/>
        <w:left w:val="thinThickSmallGap" w:sz="24" w:space="4" w:color="92D050"/>
        <w:bottom w:val="thickThinSmallGap" w:sz="24" w:space="1" w:color="92D050"/>
        <w:right w:val="thickThinSmallGap" w:sz="24" w:space="4" w:color="92D050"/>
      </w:pBdr>
      <w:ind w:left="1440"/>
    </w:pPr>
  </w:style>
  <w:style w:type="character" w:customStyle="1" w:styleId="tipsChar">
    <w:name w:val="tips Char"/>
    <w:basedOn w:val="infoChar"/>
    <w:link w:val="tips"/>
    <w:rsid w:val="00E179A7"/>
    <w:rPr>
      <w:color w:val="262626" w:themeColor="text1" w:themeTint="D9"/>
      <w:szCs w:val="21"/>
    </w:rPr>
  </w:style>
  <w:style w:type="paragraph" w:customStyle="1" w:styleId="todo">
    <w:name w:val="todo"/>
    <w:basedOn w:val="E-mailSignature"/>
    <w:next w:val="E-mailSignature"/>
    <w:link w:val="todoChar"/>
    <w:rsid w:val="003604DA"/>
    <w:pPr>
      <w:pBdr>
        <w:top w:val="thinThickSmallGap" w:sz="24" w:space="1" w:color="8DB3E2" w:themeColor="text2" w:themeTint="66"/>
        <w:left w:val="thinThickSmallGap" w:sz="24" w:space="4" w:color="8DB3E2" w:themeColor="text2" w:themeTint="66"/>
        <w:bottom w:val="thickThinSmallGap" w:sz="24" w:space="1" w:color="8DB3E2" w:themeColor="text2" w:themeTint="66"/>
        <w:right w:val="thickThinSmallGap" w:sz="24" w:space="4" w:color="8DB3E2" w:themeColor="text2" w:themeTint="66"/>
      </w:pBdr>
      <w:ind w:left="1440"/>
    </w:pPr>
  </w:style>
  <w:style w:type="character" w:customStyle="1" w:styleId="todoChar">
    <w:name w:val="todo Char"/>
    <w:basedOn w:val="tipsChar"/>
    <w:link w:val="todo"/>
    <w:rsid w:val="003604DA"/>
    <w:rPr>
      <w:color w:val="262626" w:themeColor="text1" w:themeTint="D9"/>
      <w:szCs w:val="21"/>
    </w:rPr>
  </w:style>
  <w:style w:type="paragraph" w:customStyle="1" w:styleId="results">
    <w:name w:val="results"/>
    <w:basedOn w:val="MacroText"/>
    <w:next w:val="MacroText"/>
    <w:link w:val="resultsChar"/>
    <w:rsid w:val="00542F52"/>
    <w:pPr>
      <w:pBdr>
        <w:top w:val="thinThickSmallGap" w:sz="24" w:space="1" w:color="4BACC6" w:themeColor="accent5"/>
        <w:left w:val="thinThickSmallGap" w:sz="24" w:space="4" w:color="4BACC6" w:themeColor="accent5"/>
        <w:bottom w:val="thickThinSmallGap" w:sz="24" w:space="1" w:color="4BACC6" w:themeColor="accent5"/>
        <w:right w:val="thickThinSmallGap" w:sz="24" w:space="4" w:color="4BACC6" w:themeColor="accent5"/>
      </w:pBdr>
      <w:ind w:left="1440"/>
    </w:pPr>
    <w:rPr>
      <w:rFonts w:ascii="Arial" w:hAnsi="Arial"/>
      <w:i/>
      <w:sz w:val="22"/>
    </w:rPr>
  </w:style>
  <w:style w:type="character" w:customStyle="1" w:styleId="resultsChar">
    <w:name w:val="results Char"/>
    <w:basedOn w:val="todoChar"/>
    <w:link w:val="results"/>
    <w:rsid w:val="00E179A7"/>
    <w:rPr>
      <w:i/>
      <w:color w:val="262626" w:themeColor="text1" w:themeTint="D9"/>
      <w:szCs w:val="20"/>
    </w:rPr>
  </w:style>
  <w:style w:type="paragraph" w:customStyle="1" w:styleId="warning">
    <w:name w:val="warning"/>
    <w:basedOn w:val="Heading9"/>
    <w:next w:val="Heading9"/>
    <w:link w:val="warningChar"/>
    <w:qFormat/>
    <w:rsid w:val="00D7201B"/>
    <w:pPr>
      <w:pBdr>
        <w:top w:val="single" w:sz="18" w:space="1" w:color="C24E44"/>
        <w:left w:val="single" w:sz="18" w:space="4" w:color="C24E44"/>
        <w:bottom w:val="single" w:sz="18" w:space="1" w:color="C24E44"/>
        <w:right w:val="single" w:sz="18" w:space="4" w:color="C24E44"/>
      </w:pBdr>
      <w:ind w:left="1440"/>
    </w:pPr>
    <w:rPr>
      <w:rFonts w:ascii="Arial" w:hAnsi="Arial"/>
      <w:i w:val="0"/>
      <w:sz w:val="22"/>
    </w:rPr>
  </w:style>
  <w:style w:type="character" w:customStyle="1" w:styleId="warningChar">
    <w:name w:val="warning Char"/>
    <w:basedOn w:val="resultsChar"/>
    <w:link w:val="warning"/>
    <w:rsid w:val="00D7201B"/>
    <w:rPr>
      <w:rFonts w:eastAsiaTheme="majorEastAsia" w:cstheme="majorBidi"/>
      <w:i w:val="0"/>
      <w:iCs/>
      <w:color w:val="262626" w:themeColor="text1" w:themeTint="D9"/>
      <w:szCs w:val="21"/>
    </w:rPr>
  </w:style>
  <w:style w:type="paragraph" w:styleId="Bibliography">
    <w:name w:val="Bibliography"/>
    <w:basedOn w:val="Normal"/>
    <w:next w:val="Normal"/>
    <w:uiPriority w:val="37"/>
    <w:semiHidden/>
    <w:unhideWhenUsed/>
    <w:rsid w:val="00A531FD"/>
  </w:style>
  <w:style w:type="paragraph" w:styleId="Index1">
    <w:name w:val="index 1"/>
    <w:basedOn w:val="Normal"/>
    <w:next w:val="Normal"/>
    <w:autoRedefine/>
    <w:uiPriority w:val="99"/>
    <w:semiHidden/>
    <w:unhideWhenUsed/>
    <w:rsid w:val="008D750F"/>
    <w:pPr>
      <w:spacing w:after="0" w:line="240" w:lineRule="auto"/>
      <w:ind w:left="220" w:hanging="220"/>
    </w:pPr>
  </w:style>
  <w:style w:type="paragraph" w:styleId="E-mailSignature">
    <w:name w:val="E-mail Signature"/>
    <w:basedOn w:val="Normal"/>
    <w:link w:val="E-mailSignatureChar"/>
    <w:uiPriority w:val="99"/>
    <w:semiHidden/>
    <w:unhideWhenUsed/>
    <w:rsid w:val="00E179A7"/>
    <w:pPr>
      <w:spacing w:after="0" w:line="240" w:lineRule="auto"/>
    </w:pPr>
  </w:style>
  <w:style w:type="character" w:customStyle="1" w:styleId="E-mailSignatureChar">
    <w:name w:val="E-mail Signature Char"/>
    <w:basedOn w:val="DefaultParagraphFont"/>
    <w:link w:val="E-mailSignature"/>
    <w:uiPriority w:val="99"/>
    <w:semiHidden/>
    <w:rsid w:val="00E179A7"/>
  </w:style>
  <w:style w:type="paragraph" w:styleId="MacroText">
    <w:name w:val="macro"/>
    <w:link w:val="MacroTextChar"/>
    <w:uiPriority w:val="99"/>
    <w:semiHidden/>
    <w:unhideWhenUsed/>
    <w:rsid w:val="00E179A7"/>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 w:val="20"/>
      <w:szCs w:val="20"/>
    </w:rPr>
  </w:style>
  <w:style w:type="character" w:customStyle="1" w:styleId="MacroTextChar">
    <w:name w:val="Macro Text Char"/>
    <w:basedOn w:val="DefaultParagraphFont"/>
    <w:link w:val="MacroText"/>
    <w:uiPriority w:val="99"/>
    <w:semiHidden/>
    <w:rsid w:val="00E179A7"/>
    <w:rPr>
      <w:rFonts w:ascii="Consolas" w:hAnsi="Consolas"/>
      <w:sz w:val="20"/>
      <w:szCs w:val="20"/>
    </w:rPr>
  </w:style>
  <w:style w:type="paragraph" w:styleId="Signature">
    <w:name w:val="Signature"/>
    <w:basedOn w:val="Normal"/>
    <w:link w:val="SignatureChar"/>
    <w:uiPriority w:val="99"/>
    <w:semiHidden/>
    <w:unhideWhenUsed/>
    <w:rsid w:val="00E179A7"/>
    <w:pPr>
      <w:spacing w:after="0" w:line="240" w:lineRule="auto"/>
      <w:ind w:left="4320"/>
    </w:pPr>
  </w:style>
  <w:style w:type="character" w:customStyle="1" w:styleId="SignatureChar">
    <w:name w:val="Signature Char"/>
    <w:basedOn w:val="DefaultParagraphFont"/>
    <w:link w:val="Signature"/>
    <w:uiPriority w:val="99"/>
    <w:semiHidden/>
    <w:rsid w:val="00E179A7"/>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FootnoteText">
    <w:name w:val="footnote text"/>
    <w:basedOn w:val="Normal"/>
    <w:link w:val="FootnoteTextChar"/>
    <w:uiPriority w:val="99"/>
    <w:unhideWhenUsed/>
    <w:rsid w:val="003E18E3"/>
    <w:pPr>
      <w:spacing w:after="0" w:line="240" w:lineRule="auto"/>
    </w:pPr>
    <w:rPr>
      <w:rFonts w:asciiTheme="minorHAnsi" w:eastAsiaTheme="minorHAnsi" w:hAnsiTheme="minorHAnsi" w:cstheme="minorBidi"/>
      <w:kern w:val="2"/>
      <w:sz w:val="20"/>
      <w:szCs w:val="20"/>
    </w:rPr>
  </w:style>
  <w:style w:type="character" w:customStyle="1" w:styleId="FootnoteTextChar">
    <w:name w:val="Footnote Text Char"/>
    <w:basedOn w:val="DefaultParagraphFont"/>
    <w:link w:val="FootnoteText"/>
    <w:uiPriority w:val="99"/>
    <w:rsid w:val="003E18E3"/>
    <w:rPr>
      <w:rFonts w:asciiTheme="minorHAnsi" w:eastAsiaTheme="minorHAnsi" w:hAnsiTheme="minorHAnsi" w:cstheme="minorBidi"/>
      <w:kern w:val="2"/>
      <w:sz w:val="20"/>
      <w:szCs w:val="20"/>
    </w:rPr>
  </w:style>
  <w:style w:type="character" w:styleId="FootnoteReference">
    <w:name w:val="footnote reference"/>
    <w:basedOn w:val="DefaultParagraphFont"/>
    <w:uiPriority w:val="99"/>
    <w:semiHidden/>
    <w:unhideWhenUsed/>
    <w:rsid w:val="003E18E3"/>
    <w:rPr>
      <w:vertAlign w:val="superscript"/>
    </w:rPr>
  </w:style>
  <w:style w:type="character" w:customStyle="1" w:styleId="wacimagecontainer">
    <w:name w:val="wacimagecontainer"/>
    <w:basedOn w:val="DefaultParagraphFont"/>
    <w:rsid w:val="005D257C"/>
  </w:style>
  <w:style w:type="paragraph" w:styleId="NormalWeb">
    <w:name w:val="Normal (Web)"/>
    <w:basedOn w:val="Normal"/>
    <w:uiPriority w:val="99"/>
    <w:semiHidden/>
    <w:unhideWhenUsed/>
    <w:rsid w:val="00633C2D"/>
    <w:pPr>
      <w:spacing w:before="100" w:beforeAutospacing="1" w:after="100" w:afterAutospacing="1" w:line="240" w:lineRule="auto"/>
    </w:pPr>
    <w:rPr>
      <w:rFonts w:ascii="Times New Roman" w:eastAsia="Times New Roman" w:hAnsi="Times New Roman" w:cs="Times New Roman"/>
      <w:sz w:val="24"/>
    </w:rPr>
  </w:style>
  <w:style w:type="character" w:styleId="HTMLCode">
    <w:name w:val="HTML Code"/>
    <w:basedOn w:val="DefaultParagraphFont"/>
    <w:uiPriority w:val="99"/>
    <w:semiHidden/>
    <w:unhideWhenUsed/>
    <w:rsid w:val="00EA74C4"/>
    <w:rPr>
      <w:rFonts w:ascii="Courier New" w:eastAsia="Times New Roman" w:hAnsi="Courier New" w:cs="Courier New"/>
      <w:sz w:val="20"/>
      <w:szCs w:val="20"/>
    </w:rPr>
  </w:style>
  <w:style w:type="character" w:customStyle="1" w:styleId="ui-provider">
    <w:name w:val="ui-provider"/>
    <w:basedOn w:val="DefaultParagraphFont"/>
    <w:rsid w:val="00EA74C4"/>
  </w:style>
  <w:style w:type="character" w:customStyle="1" w:styleId="line-clamp-1">
    <w:name w:val="line-clamp-1"/>
    <w:basedOn w:val="DefaultParagraphFont"/>
    <w:rsid w:val="00C24F58"/>
  </w:style>
  <w:style w:type="paragraph" w:styleId="CommentSubject">
    <w:name w:val="annotation subject"/>
    <w:basedOn w:val="CommentText"/>
    <w:next w:val="CommentText"/>
    <w:link w:val="CommentSubjectChar"/>
    <w:uiPriority w:val="99"/>
    <w:semiHidden/>
    <w:unhideWhenUsed/>
    <w:rsid w:val="004003DA"/>
    <w:pPr>
      <w:spacing w:after="160"/>
    </w:pPr>
    <w:rPr>
      <w:b/>
      <w:bCs/>
    </w:rPr>
  </w:style>
  <w:style w:type="character" w:customStyle="1" w:styleId="CommentSubjectChar">
    <w:name w:val="Comment Subject Char"/>
    <w:basedOn w:val="CommentTextChar"/>
    <w:link w:val="CommentSubject"/>
    <w:uiPriority w:val="99"/>
    <w:semiHidden/>
    <w:rsid w:val="004003DA"/>
    <w:rPr>
      <w:b/>
      <w:bCs/>
      <w:sz w:val="20"/>
      <w:szCs w:val="20"/>
    </w:rPr>
  </w:style>
  <w:style w:type="paragraph" w:styleId="Revision">
    <w:name w:val="Revision"/>
    <w:hidden/>
    <w:uiPriority w:val="99"/>
    <w:semiHidden/>
    <w:rsid w:val="008F5CB0"/>
    <w:pPr>
      <w:spacing w:after="0" w:line="240" w:lineRule="auto"/>
    </w:pPr>
  </w:style>
  <w:style w:type="character" w:customStyle="1" w:styleId="cf01">
    <w:name w:val="cf01"/>
    <w:basedOn w:val="DefaultParagraphFont"/>
    <w:rsid w:val="00350600"/>
    <w:rPr>
      <w:rFonts w:ascii="Segoe UI" w:hAnsi="Segoe UI" w:cs="Segoe UI" w:hint="default"/>
      <w:b/>
      <w:bCs/>
      <w:sz w:val="18"/>
      <w:szCs w:val="18"/>
    </w:rPr>
  </w:style>
  <w:style w:type="character" w:customStyle="1" w:styleId="cf11">
    <w:name w:val="cf11"/>
    <w:basedOn w:val="DefaultParagraphFont"/>
    <w:rsid w:val="00350600"/>
    <w:rPr>
      <w:rFonts w:ascii="Segoe UI" w:hAnsi="Segoe UI" w:cs="Segoe UI" w:hint="default"/>
      <w:sz w:val="18"/>
      <w:szCs w:val="18"/>
    </w:rPr>
  </w:style>
  <w:style w:type="paragraph" w:styleId="BalloonText">
    <w:name w:val="Balloon Text"/>
    <w:basedOn w:val="Normal"/>
    <w:link w:val="BalloonTextChar"/>
    <w:uiPriority w:val="99"/>
    <w:semiHidden/>
    <w:unhideWhenUsed/>
    <w:rsid w:val="00F02F3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02F35"/>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0835380">
      <w:bodyDiv w:val="1"/>
      <w:marLeft w:val="0"/>
      <w:marRight w:val="0"/>
      <w:marTop w:val="0"/>
      <w:marBottom w:val="0"/>
      <w:divBdr>
        <w:top w:val="none" w:sz="0" w:space="0" w:color="auto"/>
        <w:left w:val="none" w:sz="0" w:space="0" w:color="auto"/>
        <w:bottom w:val="none" w:sz="0" w:space="0" w:color="auto"/>
        <w:right w:val="none" w:sz="0" w:space="0" w:color="auto"/>
      </w:divBdr>
    </w:div>
    <w:div w:id="60176100">
      <w:bodyDiv w:val="1"/>
      <w:marLeft w:val="0"/>
      <w:marRight w:val="0"/>
      <w:marTop w:val="0"/>
      <w:marBottom w:val="0"/>
      <w:divBdr>
        <w:top w:val="none" w:sz="0" w:space="0" w:color="auto"/>
        <w:left w:val="none" w:sz="0" w:space="0" w:color="auto"/>
        <w:bottom w:val="none" w:sz="0" w:space="0" w:color="auto"/>
        <w:right w:val="none" w:sz="0" w:space="0" w:color="auto"/>
      </w:divBdr>
    </w:div>
    <w:div w:id="263848356">
      <w:bodyDiv w:val="1"/>
      <w:marLeft w:val="0"/>
      <w:marRight w:val="0"/>
      <w:marTop w:val="0"/>
      <w:marBottom w:val="0"/>
      <w:divBdr>
        <w:top w:val="none" w:sz="0" w:space="0" w:color="auto"/>
        <w:left w:val="none" w:sz="0" w:space="0" w:color="auto"/>
        <w:bottom w:val="none" w:sz="0" w:space="0" w:color="auto"/>
        <w:right w:val="none" w:sz="0" w:space="0" w:color="auto"/>
      </w:divBdr>
    </w:div>
    <w:div w:id="690961301">
      <w:bodyDiv w:val="1"/>
      <w:marLeft w:val="0"/>
      <w:marRight w:val="0"/>
      <w:marTop w:val="0"/>
      <w:marBottom w:val="0"/>
      <w:divBdr>
        <w:top w:val="none" w:sz="0" w:space="0" w:color="auto"/>
        <w:left w:val="none" w:sz="0" w:space="0" w:color="auto"/>
        <w:bottom w:val="none" w:sz="0" w:space="0" w:color="auto"/>
        <w:right w:val="none" w:sz="0" w:space="0" w:color="auto"/>
      </w:divBdr>
    </w:div>
    <w:div w:id="730929312">
      <w:bodyDiv w:val="1"/>
      <w:marLeft w:val="0"/>
      <w:marRight w:val="0"/>
      <w:marTop w:val="0"/>
      <w:marBottom w:val="0"/>
      <w:divBdr>
        <w:top w:val="none" w:sz="0" w:space="0" w:color="auto"/>
        <w:left w:val="none" w:sz="0" w:space="0" w:color="auto"/>
        <w:bottom w:val="none" w:sz="0" w:space="0" w:color="auto"/>
        <w:right w:val="none" w:sz="0" w:space="0" w:color="auto"/>
      </w:divBdr>
    </w:div>
    <w:div w:id="752703759">
      <w:bodyDiv w:val="1"/>
      <w:marLeft w:val="0"/>
      <w:marRight w:val="0"/>
      <w:marTop w:val="0"/>
      <w:marBottom w:val="0"/>
      <w:divBdr>
        <w:top w:val="none" w:sz="0" w:space="0" w:color="auto"/>
        <w:left w:val="none" w:sz="0" w:space="0" w:color="auto"/>
        <w:bottom w:val="none" w:sz="0" w:space="0" w:color="auto"/>
        <w:right w:val="none" w:sz="0" w:space="0" w:color="auto"/>
      </w:divBdr>
    </w:div>
    <w:div w:id="819729046">
      <w:bodyDiv w:val="1"/>
      <w:marLeft w:val="0"/>
      <w:marRight w:val="0"/>
      <w:marTop w:val="0"/>
      <w:marBottom w:val="0"/>
      <w:divBdr>
        <w:top w:val="none" w:sz="0" w:space="0" w:color="auto"/>
        <w:left w:val="none" w:sz="0" w:space="0" w:color="auto"/>
        <w:bottom w:val="none" w:sz="0" w:space="0" w:color="auto"/>
        <w:right w:val="none" w:sz="0" w:space="0" w:color="auto"/>
      </w:divBdr>
    </w:div>
    <w:div w:id="926428806">
      <w:bodyDiv w:val="1"/>
      <w:marLeft w:val="0"/>
      <w:marRight w:val="0"/>
      <w:marTop w:val="0"/>
      <w:marBottom w:val="0"/>
      <w:divBdr>
        <w:top w:val="none" w:sz="0" w:space="0" w:color="auto"/>
        <w:left w:val="none" w:sz="0" w:space="0" w:color="auto"/>
        <w:bottom w:val="none" w:sz="0" w:space="0" w:color="auto"/>
        <w:right w:val="none" w:sz="0" w:space="0" w:color="auto"/>
      </w:divBdr>
    </w:div>
    <w:div w:id="1322584468">
      <w:bodyDiv w:val="1"/>
      <w:marLeft w:val="0"/>
      <w:marRight w:val="0"/>
      <w:marTop w:val="0"/>
      <w:marBottom w:val="0"/>
      <w:divBdr>
        <w:top w:val="none" w:sz="0" w:space="0" w:color="auto"/>
        <w:left w:val="none" w:sz="0" w:space="0" w:color="auto"/>
        <w:bottom w:val="none" w:sz="0" w:space="0" w:color="auto"/>
        <w:right w:val="none" w:sz="0" w:space="0" w:color="auto"/>
      </w:divBdr>
    </w:div>
    <w:div w:id="1417752659">
      <w:bodyDiv w:val="1"/>
      <w:marLeft w:val="0"/>
      <w:marRight w:val="0"/>
      <w:marTop w:val="0"/>
      <w:marBottom w:val="0"/>
      <w:divBdr>
        <w:top w:val="none" w:sz="0" w:space="0" w:color="auto"/>
        <w:left w:val="none" w:sz="0" w:space="0" w:color="auto"/>
        <w:bottom w:val="none" w:sz="0" w:space="0" w:color="auto"/>
        <w:right w:val="none" w:sz="0" w:space="0" w:color="auto"/>
      </w:divBdr>
    </w:div>
    <w:div w:id="1623224249">
      <w:bodyDiv w:val="1"/>
      <w:marLeft w:val="0"/>
      <w:marRight w:val="0"/>
      <w:marTop w:val="0"/>
      <w:marBottom w:val="0"/>
      <w:divBdr>
        <w:top w:val="none" w:sz="0" w:space="0" w:color="auto"/>
        <w:left w:val="none" w:sz="0" w:space="0" w:color="auto"/>
        <w:bottom w:val="none" w:sz="0" w:space="0" w:color="auto"/>
        <w:right w:val="none" w:sz="0" w:space="0" w:color="auto"/>
      </w:divBdr>
    </w:div>
    <w:div w:id="1632903446">
      <w:bodyDiv w:val="1"/>
      <w:marLeft w:val="0"/>
      <w:marRight w:val="0"/>
      <w:marTop w:val="0"/>
      <w:marBottom w:val="0"/>
      <w:divBdr>
        <w:top w:val="none" w:sz="0" w:space="0" w:color="auto"/>
        <w:left w:val="none" w:sz="0" w:space="0" w:color="auto"/>
        <w:bottom w:val="none" w:sz="0" w:space="0" w:color="auto"/>
        <w:right w:val="none" w:sz="0" w:space="0" w:color="auto"/>
      </w:divBdr>
      <w:divsChild>
        <w:div w:id="1987273460">
          <w:marLeft w:val="0"/>
          <w:marRight w:val="0"/>
          <w:marTop w:val="0"/>
          <w:marBottom w:val="0"/>
          <w:divBdr>
            <w:top w:val="none" w:sz="0" w:space="0" w:color="auto"/>
            <w:left w:val="none" w:sz="0" w:space="0" w:color="auto"/>
            <w:bottom w:val="none" w:sz="0" w:space="0" w:color="auto"/>
            <w:right w:val="none" w:sz="0" w:space="0" w:color="auto"/>
          </w:divBdr>
          <w:divsChild>
            <w:div w:id="1722367647">
              <w:marLeft w:val="0"/>
              <w:marRight w:val="0"/>
              <w:marTop w:val="0"/>
              <w:marBottom w:val="0"/>
              <w:divBdr>
                <w:top w:val="none" w:sz="0" w:space="0" w:color="auto"/>
                <w:left w:val="none" w:sz="0" w:space="0" w:color="auto"/>
                <w:bottom w:val="none" w:sz="0" w:space="0" w:color="auto"/>
                <w:right w:val="none" w:sz="0" w:space="0" w:color="auto"/>
              </w:divBdr>
              <w:divsChild>
                <w:div w:id="75593792">
                  <w:marLeft w:val="0"/>
                  <w:marRight w:val="0"/>
                  <w:marTop w:val="0"/>
                  <w:marBottom w:val="0"/>
                  <w:divBdr>
                    <w:top w:val="none" w:sz="0" w:space="0" w:color="auto"/>
                    <w:left w:val="none" w:sz="0" w:space="0" w:color="auto"/>
                    <w:bottom w:val="none" w:sz="0" w:space="0" w:color="auto"/>
                    <w:right w:val="none" w:sz="0" w:space="0" w:color="auto"/>
                  </w:divBdr>
                  <w:divsChild>
                    <w:div w:id="779878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7676581">
      <w:bodyDiv w:val="1"/>
      <w:marLeft w:val="0"/>
      <w:marRight w:val="0"/>
      <w:marTop w:val="0"/>
      <w:marBottom w:val="0"/>
      <w:divBdr>
        <w:top w:val="none" w:sz="0" w:space="0" w:color="auto"/>
        <w:left w:val="none" w:sz="0" w:space="0" w:color="auto"/>
        <w:bottom w:val="none" w:sz="0" w:space="0" w:color="auto"/>
        <w:right w:val="none" w:sz="0" w:space="0" w:color="auto"/>
      </w:divBdr>
    </w:div>
    <w:div w:id="1782414450">
      <w:bodyDiv w:val="1"/>
      <w:marLeft w:val="0"/>
      <w:marRight w:val="0"/>
      <w:marTop w:val="0"/>
      <w:marBottom w:val="0"/>
      <w:divBdr>
        <w:top w:val="none" w:sz="0" w:space="0" w:color="auto"/>
        <w:left w:val="none" w:sz="0" w:space="0" w:color="auto"/>
        <w:bottom w:val="none" w:sz="0" w:space="0" w:color="auto"/>
        <w:right w:val="none" w:sz="0" w:space="0" w:color="auto"/>
      </w:divBdr>
      <w:divsChild>
        <w:div w:id="1128401798">
          <w:marLeft w:val="0"/>
          <w:marRight w:val="0"/>
          <w:marTop w:val="0"/>
          <w:marBottom w:val="0"/>
          <w:divBdr>
            <w:top w:val="none" w:sz="0" w:space="0" w:color="auto"/>
            <w:left w:val="none" w:sz="0" w:space="0" w:color="auto"/>
            <w:bottom w:val="none" w:sz="0" w:space="0" w:color="auto"/>
            <w:right w:val="none" w:sz="0" w:space="0" w:color="auto"/>
          </w:divBdr>
          <w:divsChild>
            <w:div w:id="855967666">
              <w:marLeft w:val="0"/>
              <w:marRight w:val="0"/>
              <w:marTop w:val="0"/>
              <w:marBottom w:val="0"/>
              <w:divBdr>
                <w:top w:val="none" w:sz="0" w:space="0" w:color="auto"/>
                <w:left w:val="none" w:sz="0" w:space="0" w:color="auto"/>
                <w:bottom w:val="none" w:sz="0" w:space="0" w:color="auto"/>
                <w:right w:val="none" w:sz="0" w:space="0" w:color="auto"/>
              </w:divBdr>
              <w:divsChild>
                <w:div w:id="1736782452">
                  <w:marLeft w:val="0"/>
                  <w:marRight w:val="0"/>
                  <w:marTop w:val="0"/>
                  <w:marBottom w:val="0"/>
                  <w:divBdr>
                    <w:top w:val="none" w:sz="0" w:space="0" w:color="auto"/>
                    <w:left w:val="none" w:sz="0" w:space="0" w:color="auto"/>
                    <w:bottom w:val="none" w:sz="0" w:space="0" w:color="auto"/>
                    <w:right w:val="none" w:sz="0" w:space="0" w:color="auto"/>
                  </w:divBdr>
                  <w:divsChild>
                    <w:div w:id="345787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2954621">
          <w:marLeft w:val="0"/>
          <w:marRight w:val="0"/>
          <w:marTop w:val="0"/>
          <w:marBottom w:val="0"/>
          <w:divBdr>
            <w:top w:val="none" w:sz="0" w:space="0" w:color="auto"/>
            <w:left w:val="none" w:sz="0" w:space="0" w:color="auto"/>
            <w:bottom w:val="none" w:sz="0" w:space="0" w:color="auto"/>
            <w:right w:val="none" w:sz="0" w:space="0" w:color="auto"/>
          </w:divBdr>
          <w:divsChild>
            <w:div w:id="1361122719">
              <w:marLeft w:val="0"/>
              <w:marRight w:val="0"/>
              <w:marTop w:val="0"/>
              <w:marBottom w:val="0"/>
              <w:divBdr>
                <w:top w:val="none" w:sz="0" w:space="0" w:color="auto"/>
                <w:left w:val="none" w:sz="0" w:space="0" w:color="auto"/>
                <w:bottom w:val="none" w:sz="0" w:space="0" w:color="auto"/>
                <w:right w:val="none" w:sz="0" w:space="0" w:color="auto"/>
              </w:divBdr>
              <w:divsChild>
                <w:div w:id="2022003019">
                  <w:marLeft w:val="0"/>
                  <w:marRight w:val="0"/>
                  <w:marTop w:val="0"/>
                  <w:marBottom w:val="0"/>
                  <w:divBdr>
                    <w:top w:val="none" w:sz="0" w:space="0" w:color="auto"/>
                    <w:left w:val="none" w:sz="0" w:space="0" w:color="auto"/>
                    <w:bottom w:val="none" w:sz="0" w:space="0" w:color="auto"/>
                    <w:right w:val="none" w:sz="0" w:space="0" w:color="auto"/>
                  </w:divBdr>
                  <w:divsChild>
                    <w:div w:id="603463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6002673">
      <w:bodyDiv w:val="1"/>
      <w:marLeft w:val="0"/>
      <w:marRight w:val="0"/>
      <w:marTop w:val="0"/>
      <w:marBottom w:val="0"/>
      <w:divBdr>
        <w:top w:val="none" w:sz="0" w:space="0" w:color="auto"/>
        <w:left w:val="none" w:sz="0" w:space="0" w:color="auto"/>
        <w:bottom w:val="none" w:sz="0" w:space="0" w:color="auto"/>
        <w:right w:val="none" w:sz="0" w:space="0" w:color="auto"/>
      </w:divBdr>
      <w:divsChild>
        <w:div w:id="629285176">
          <w:marLeft w:val="0"/>
          <w:marRight w:val="0"/>
          <w:marTop w:val="0"/>
          <w:marBottom w:val="0"/>
          <w:divBdr>
            <w:top w:val="none" w:sz="0" w:space="0" w:color="auto"/>
            <w:left w:val="none" w:sz="0" w:space="0" w:color="auto"/>
            <w:bottom w:val="none" w:sz="0" w:space="0" w:color="auto"/>
            <w:right w:val="none" w:sz="0" w:space="0" w:color="auto"/>
          </w:divBdr>
          <w:divsChild>
            <w:div w:id="496002907">
              <w:marLeft w:val="0"/>
              <w:marRight w:val="0"/>
              <w:marTop w:val="0"/>
              <w:marBottom w:val="0"/>
              <w:divBdr>
                <w:top w:val="none" w:sz="0" w:space="0" w:color="auto"/>
                <w:left w:val="none" w:sz="0" w:space="0" w:color="auto"/>
                <w:bottom w:val="none" w:sz="0" w:space="0" w:color="auto"/>
                <w:right w:val="none" w:sz="0" w:space="0" w:color="auto"/>
              </w:divBdr>
              <w:divsChild>
                <w:div w:id="1822694443">
                  <w:marLeft w:val="0"/>
                  <w:marRight w:val="0"/>
                  <w:marTop w:val="0"/>
                  <w:marBottom w:val="0"/>
                  <w:divBdr>
                    <w:top w:val="none" w:sz="0" w:space="0" w:color="auto"/>
                    <w:left w:val="none" w:sz="0" w:space="0" w:color="auto"/>
                    <w:bottom w:val="none" w:sz="0" w:space="0" w:color="auto"/>
                    <w:right w:val="none" w:sz="0" w:space="0" w:color="auto"/>
                  </w:divBdr>
                  <w:divsChild>
                    <w:div w:id="765461167">
                      <w:marLeft w:val="0"/>
                      <w:marRight w:val="0"/>
                      <w:marTop w:val="0"/>
                      <w:marBottom w:val="0"/>
                      <w:divBdr>
                        <w:top w:val="none" w:sz="0" w:space="0" w:color="auto"/>
                        <w:left w:val="none" w:sz="0" w:space="0" w:color="auto"/>
                        <w:bottom w:val="none" w:sz="0" w:space="0" w:color="auto"/>
                        <w:right w:val="none" w:sz="0" w:space="0" w:color="auto"/>
                      </w:divBdr>
                      <w:divsChild>
                        <w:div w:id="251863964">
                          <w:marLeft w:val="0"/>
                          <w:marRight w:val="0"/>
                          <w:marTop w:val="0"/>
                          <w:marBottom w:val="0"/>
                          <w:divBdr>
                            <w:top w:val="none" w:sz="0" w:space="0" w:color="auto"/>
                            <w:left w:val="none" w:sz="0" w:space="0" w:color="auto"/>
                            <w:bottom w:val="none" w:sz="0" w:space="0" w:color="auto"/>
                            <w:right w:val="none" w:sz="0" w:space="0" w:color="auto"/>
                          </w:divBdr>
                          <w:divsChild>
                            <w:div w:id="475222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04683722">
      <w:bodyDiv w:val="1"/>
      <w:marLeft w:val="0"/>
      <w:marRight w:val="0"/>
      <w:marTop w:val="0"/>
      <w:marBottom w:val="0"/>
      <w:divBdr>
        <w:top w:val="none" w:sz="0" w:space="0" w:color="auto"/>
        <w:left w:val="none" w:sz="0" w:space="0" w:color="auto"/>
        <w:bottom w:val="none" w:sz="0" w:space="0" w:color="auto"/>
        <w:right w:val="none" w:sz="0" w:space="0" w:color="auto"/>
      </w:divBdr>
    </w:div>
    <w:div w:id="1990018532">
      <w:bodyDiv w:val="1"/>
      <w:marLeft w:val="0"/>
      <w:marRight w:val="0"/>
      <w:marTop w:val="0"/>
      <w:marBottom w:val="0"/>
      <w:divBdr>
        <w:top w:val="none" w:sz="0" w:space="0" w:color="auto"/>
        <w:left w:val="none" w:sz="0" w:space="0" w:color="auto"/>
        <w:bottom w:val="none" w:sz="0" w:space="0" w:color="auto"/>
        <w:right w:val="none" w:sz="0" w:space="0" w:color="auto"/>
      </w:divBdr>
      <w:divsChild>
        <w:div w:id="1730110013">
          <w:marLeft w:val="0"/>
          <w:marRight w:val="0"/>
          <w:marTop w:val="0"/>
          <w:marBottom w:val="0"/>
          <w:divBdr>
            <w:top w:val="none" w:sz="0" w:space="0" w:color="auto"/>
            <w:left w:val="none" w:sz="0" w:space="0" w:color="auto"/>
            <w:bottom w:val="none" w:sz="0" w:space="0" w:color="auto"/>
            <w:right w:val="none" w:sz="0" w:space="0" w:color="auto"/>
          </w:divBdr>
          <w:divsChild>
            <w:div w:id="1395933431">
              <w:marLeft w:val="0"/>
              <w:marRight w:val="0"/>
              <w:marTop w:val="0"/>
              <w:marBottom w:val="0"/>
              <w:divBdr>
                <w:top w:val="none" w:sz="0" w:space="0" w:color="auto"/>
                <w:left w:val="none" w:sz="0" w:space="0" w:color="auto"/>
                <w:bottom w:val="none" w:sz="0" w:space="0" w:color="auto"/>
                <w:right w:val="none" w:sz="0" w:space="0" w:color="auto"/>
              </w:divBdr>
              <w:divsChild>
                <w:div w:id="1365400084">
                  <w:marLeft w:val="0"/>
                  <w:marRight w:val="0"/>
                  <w:marTop w:val="0"/>
                  <w:marBottom w:val="0"/>
                  <w:divBdr>
                    <w:top w:val="none" w:sz="0" w:space="0" w:color="auto"/>
                    <w:left w:val="none" w:sz="0" w:space="0" w:color="auto"/>
                    <w:bottom w:val="none" w:sz="0" w:space="0" w:color="auto"/>
                    <w:right w:val="none" w:sz="0" w:space="0" w:color="auto"/>
                  </w:divBdr>
                  <w:divsChild>
                    <w:div w:id="1331638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3818391">
          <w:marLeft w:val="0"/>
          <w:marRight w:val="0"/>
          <w:marTop w:val="0"/>
          <w:marBottom w:val="0"/>
          <w:divBdr>
            <w:top w:val="none" w:sz="0" w:space="0" w:color="auto"/>
            <w:left w:val="none" w:sz="0" w:space="0" w:color="auto"/>
            <w:bottom w:val="none" w:sz="0" w:space="0" w:color="auto"/>
            <w:right w:val="none" w:sz="0" w:space="0" w:color="auto"/>
          </w:divBdr>
          <w:divsChild>
            <w:div w:id="431825355">
              <w:marLeft w:val="0"/>
              <w:marRight w:val="0"/>
              <w:marTop w:val="0"/>
              <w:marBottom w:val="0"/>
              <w:divBdr>
                <w:top w:val="none" w:sz="0" w:space="0" w:color="auto"/>
                <w:left w:val="none" w:sz="0" w:space="0" w:color="auto"/>
                <w:bottom w:val="none" w:sz="0" w:space="0" w:color="auto"/>
                <w:right w:val="none" w:sz="0" w:space="0" w:color="auto"/>
              </w:divBdr>
              <w:divsChild>
                <w:div w:id="1823422949">
                  <w:marLeft w:val="0"/>
                  <w:marRight w:val="0"/>
                  <w:marTop w:val="0"/>
                  <w:marBottom w:val="0"/>
                  <w:divBdr>
                    <w:top w:val="none" w:sz="0" w:space="0" w:color="auto"/>
                    <w:left w:val="none" w:sz="0" w:space="0" w:color="auto"/>
                    <w:bottom w:val="none" w:sz="0" w:space="0" w:color="auto"/>
                    <w:right w:val="none" w:sz="0" w:space="0" w:color="auto"/>
                  </w:divBdr>
                  <w:divsChild>
                    <w:div w:id="1982492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560656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png"/><Relationship Id="rId21" Type="http://schemas.openxmlformats.org/officeDocument/2006/relationships/hyperlink" Target="https://www.microchip.com/en-us/development-tool/dm320117" TargetMode="External"/><Relationship Id="rId42" Type="http://schemas.openxmlformats.org/officeDocument/2006/relationships/image" Target="media/image22.png"/><Relationship Id="rId47" Type="http://schemas.openxmlformats.org/officeDocument/2006/relationships/image" Target="media/image26.png"/><Relationship Id="rId63" Type="http://schemas.openxmlformats.org/officeDocument/2006/relationships/image" Target="media/image41.png"/><Relationship Id="rId68" Type="http://schemas.microsoft.com/office/2007/relationships/diagramDrawing" Target="diagrams/drawing1.xml"/><Relationship Id="rId84" Type="http://schemas.openxmlformats.org/officeDocument/2006/relationships/header" Target="header5.xml"/><Relationship Id="rId16" Type="http://schemas.openxmlformats.org/officeDocument/2006/relationships/image" Target="media/image2.png"/><Relationship Id="rId11" Type="http://schemas.openxmlformats.org/officeDocument/2006/relationships/image" Target="media/image1.png"/><Relationship Id="rId32" Type="http://schemas.openxmlformats.org/officeDocument/2006/relationships/image" Target="media/image12.png"/><Relationship Id="rId37" Type="http://schemas.openxmlformats.org/officeDocument/2006/relationships/image" Target="media/image17.png"/><Relationship Id="rId53" Type="http://schemas.openxmlformats.org/officeDocument/2006/relationships/image" Target="media/image32.jpeg"/><Relationship Id="rId58" Type="http://schemas.openxmlformats.org/officeDocument/2006/relationships/image" Target="media/image37.jpeg"/><Relationship Id="rId74" Type="http://schemas.openxmlformats.org/officeDocument/2006/relationships/hyperlink" Target="https://github.com/linux4microchip/buildroot-mchp.git" TargetMode="External"/><Relationship Id="rId79" Type="http://schemas.openxmlformats.org/officeDocument/2006/relationships/hyperlink" Target="https://developerhelp.microchip.com/xwiki/bin/view/software-tools/linux/egt-prepare/" TargetMode="External"/><Relationship Id="rId5" Type="http://schemas.openxmlformats.org/officeDocument/2006/relationships/numbering" Target="numbering.xml"/><Relationship Id="rId19" Type="http://schemas.openxmlformats.org/officeDocument/2006/relationships/header" Target="header4.xml"/><Relationship Id="rId14" Type="http://schemas.openxmlformats.org/officeDocument/2006/relationships/header" Target="header2.xml"/><Relationship Id="rId22" Type="http://schemas.openxmlformats.org/officeDocument/2006/relationships/hyperlink" Target="https://www.microchip.com/en-us/development-tool/DM160238" TargetMode="External"/><Relationship Id="rId27" Type="http://schemas.openxmlformats.org/officeDocument/2006/relationships/image" Target="media/image7.jpg"/><Relationship Id="rId30" Type="http://schemas.openxmlformats.org/officeDocument/2006/relationships/image" Target="media/image10.jpeg"/><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7.png"/><Relationship Id="rId56" Type="http://schemas.openxmlformats.org/officeDocument/2006/relationships/image" Target="media/image35.jpeg"/><Relationship Id="rId64" Type="http://schemas.openxmlformats.org/officeDocument/2006/relationships/diagramData" Target="diagrams/data1.xml"/><Relationship Id="rId69" Type="http://schemas.openxmlformats.org/officeDocument/2006/relationships/image" Target="media/image42.jpeg"/><Relationship Id="rId77" Type="http://schemas.openxmlformats.org/officeDocument/2006/relationships/image" Target="media/image47.png"/><Relationship Id="rId8" Type="http://schemas.openxmlformats.org/officeDocument/2006/relationships/webSettings" Target="webSettings.xml"/><Relationship Id="rId51" Type="http://schemas.openxmlformats.org/officeDocument/2006/relationships/image" Target="media/image30.jpeg"/><Relationship Id="rId72" Type="http://schemas.openxmlformats.org/officeDocument/2006/relationships/image" Target="media/image45.jpg"/><Relationship Id="rId80" Type="http://schemas.openxmlformats.org/officeDocument/2006/relationships/image" Target="media/image49.png"/><Relationship Id="rId85" Type="http://schemas.openxmlformats.org/officeDocument/2006/relationships/footer" Target="footer4.xml"/><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image" Target="media/image3.png"/><Relationship Id="rId25" Type="http://schemas.openxmlformats.org/officeDocument/2006/relationships/image" Target="media/image5.jpeg"/><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5.png"/><Relationship Id="rId59" Type="http://schemas.openxmlformats.org/officeDocument/2006/relationships/image" Target="media/image38.jpeg"/><Relationship Id="rId67" Type="http://schemas.openxmlformats.org/officeDocument/2006/relationships/diagramColors" Target="diagrams/colors1.xml"/><Relationship Id="rId20" Type="http://schemas.openxmlformats.org/officeDocument/2006/relationships/footer" Target="footer3.xml"/><Relationship Id="rId41" Type="http://schemas.openxmlformats.org/officeDocument/2006/relationships/image" Target="media/image21.png"/><Relationship Id="rId54" Type="http://schemas.openxmlformats.org/officeDocument/2006/relationships/image" Target="media/image33.jpg"/><Relationship Id="rId62" Type="http://schemas.openxmlformats.org/officeDocument/2006/relationships/hyperlink" Target="https://github.com/linux4sam/egt/blob/master/src/keycode.cpp" TargetMode="External"/><Relationship Id="rId70" Type="http://schemas.openxmlformats.org/officeDocument/2006/relationships/image" Target="media/image43.png"/><Relationship Id="rId75" Type="http://schemas.openxmlformats.org/officeDocument/2006/relationships/hyperlink" Target="https://github.com/linux4microchip/buildroot-external-microchip.git" TargetMode="External"/><Relationship Id="rId83" Type="http://schemas.openxmlformats.org/officeDocument/2006/relationships/image" Target="media/image52.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footer" Target="footer2.xml"/><Relationship Id="rId23" Type="http://schemas.openxmlformats.org/officeDocument/2006/relationships/hyperlink" Target="https://www.microchip.com/en-us/development-tool/AC320005-5" TargetMode="External"/><Relationship Id="rId28" Type="http://schemas.openxmlformats.org/officeDocument/2006/relationships/image" Target="media/image8.jpg"/><Relationship Id="rId36" Type="http://schemas.openxmlformats.org/officeDocument/2006/relationships/image" Target="media/image16.png"/><Relationship Id="rId49" Type="http://schemas.openxmlformats.org/officeDocument/2006/relationships/image" Target="media/image28.png"/><Relationship Id="rId57" Type="http://schemas.openxmlformats.org/officeDocument/2006/relationships/image" Target="media/image36.jpeg"/><Relationship Id="rId10" Type="http://schemas.openxmlformats.org/officeDocument/2006/relationships/endnotes" Target="endnotes.xml"/><Relationship Id="rId31" Type="http://schemas.openxmlformats.org/officeDocument/2006/relationships/image" Target="media/image11.png"/><Relationship Id="rId44" Type="http://schemas.openxmlformats.org/officeDocument/2006/relationships/image" Target="media/image24.png"/><Relationship Id="rId52" Type="http://schemas.openxmlformats.org/officeDocument/2006/relationships/image" Target="media/image31.jpeg"/><Relationship Id="rId60" Type="http://schemas.openxmlformats.org/officeDocument/2006/relationships/image" Target="media/image39.png"/><Relationship Id="rId65" Type="http://schemas.openxmlformats.org/officeDocument/2006/relationships/diagramLayout" Target="diagrams/layout1.xml"/><Relationship Id="rId73" Type="http://schemas.openxmlformats.org/officeDocument/2006/relationships/image" Target="media/image46.png"/><Relationship Id="rId78" Type="http://schemas.openxmlformats.org/officeDocument/2006/relationships/image" Target="media/image48.png"/><Relationship Id="rId81" Type="http://schemas.openxmlformats.org/officeDocument/2006/relationships/image" Target="media/image50.png"/><Relationship Id="rId86"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1.xml"/><Relationship Id="rId18" Type="http://schemas.openxmlformats.org/officeDocument/2006/relationships/header" Target="header3.xml"/><Relationship Id="rId39" Type="http://schemas.openxmlformats.org/officeDocument/2006/relationships/image" Target="media/image19.png"/><Relationship Id="rId34" Type="http://schemas.openxmlformats.org/officeDocument/2006/relationships/image" Target="media/image14.png"/><Relationship Id="rId50" Type="http://schemas.openxmlformats.org/officeDocument/2006/relationships/image" Target="media/image29.jpg"/><Relationship Id="rId55" Type="http://schemas.openxmlformats.org/officeDocument/2006/relationships/image" Target="media/image34.jpg"/><Relationship Id="rId76" Type="http://schemas.openxmlformats.org/officeDocument/2006/relationships/hyperlink" Target="https://www.linux4sam.org/bin/view/Linux4SAM/BuildRoot" TargetMode="External"/><Relationship Id="rId7" Type="http://schemas.openxmlformats.org/officeDocument/2006/relationships/settings" Target="settings.xml"/><Relationship Id="rId71" Type="http://schemas.openxmlformats.org/officeDocument/2006/relationships/image" Target="media/image44.png"/><Relationship Id="rId2" Type="http://schemas.openxmlformats.org/officeDocument/2006/relationships/customXml" Target="../customXml/item2.xml"/><Relationship Id="rId29" Type="http://schemas.openxmlformats.org/officeDocument/2006/relationships/image" Target="media/image9.jpg"/><Relationship Id="rId24" Type="http://schemas.openxmlformats.org/officeDocument/2006/relationships/image" Target="media/image4.png"/><Relationship Id="rId40" Type="http://schemas.openxmlformats.org/officeDocument/2006/relationships/image" Target="media/image20.png"/><Relationship Id="rId45" Type="http://schemas.openxmlformats.org/officeDocument/2006/relationships/hyperlink" Target="https://developerhelp.microchip.com/xwiki/bin/view/software-tools/linux/egt-eclipse/" TargetMode="External"/><Relationship Id="rId66" Type="http://schemas.openxmlformats.org/officeDocument/2006/relationships/diagramQuickStyle" Target="diagrams/quickStyle1.xml"/><Relationship Id="rId87" Type="http://schemas.openxmlformats.org/officeDocument/2006/relationships/theme" Target="theme/theme1.xml"/><Relationship Id="rId61" Type="http://schemas.openxmlformats.org/officeDocument/2006/relationships/image" Target="media/image40.png"/><Relationship Id="rId82" Type="http://schemas.openxmlformats.org/officeDocument/2006/relationships/image" Target="media/image51.png"/></Relationships>
</file>

<file path=word/diagrams/colors1.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1CAB02BC-9EC8-455B-95FD-175C9EDF2B39}" type="doc">
      <dgm:prSet loTypeId="urn:microsoft.com/office/officeart/2011/layout/CircleProcess" loCatId="process" qsTypeId="urn:microsoft.com/office/officeart/2005/8/quickstyle/simple1" qsCatId="simple" csTypeId="urn:microsoft.com/office/officeart/2005/8/colors/colorful1" csCatId="colorful" phldr="1"/>
      <dgm:spPr/>
      <dgm:t>
        <a:bodyPr/>
        <a:lstStyle/>
        <a:p>
          <a:endParaRPr lang="en-US"/>
        </a:p>
      </dgm:t>
    </dgm:pt>
    <dgm:pt modelId="{E6CC89C6-E7A5-4F3F-92A5-537335EE37D2}">
      <dgm:prSet phldrT="[Text]"/>
      <dgm:spPr/>
      <dgm:t>
        <a:bodyPr/>
        <a:lstStyle/>
        <a:p>
          <a:r>
            <a:rPr lang="en-US" b="0">
              <a:latin typeface="ADLaM Display" panose="02010000000000000000" pitchFamily="2" charset="0"/>
              <a:ea typeface="ADLaM Display" panose="02010000000000000000" pitchFamily="2" charset="0"/>
              <a:cs typeface="ADLaM Display" panose="02010000000000000000" pitchFamily="2" charset="0"/>
            </a:rPr>
            <a:t>AI Service running</a:t>
          </a:r>
          <a:endParaRPr lang="en-US"/>
        </a:p>
      </dgm:t>
    </dgm:pt>
    <dgm:pt modelId="{FD56FD29-0C25-48AD-BA1C-D60ED95A1976}" type="parTrans" cxnId="{70BCAD7F-79CF-48AB-95ED-43CAD70194EF}">
      <dgm:prSet/>
      <dgm:spPr/>
      <dgm:t>
        <a:bodyPr/>
        <a:lstStyle/>
        <a:p>
          <a:endParaRPr lang="en-US"/>
        </a:p>
      </dgm:t>
    </dgm:pt>
    <dgm:pt modelId="{3BA838AB-A656-45CE-A43B-42B8BCD7713A}" type="sibTrans" cxnId="{70BCAD7F-79CF-48AB-95ED-43CAD70194EF}">
      <dgm:prSet/>
      <dgm:spPr/>
      <dgm:t>
        <a:bodyPr/>
        <a:lstStyle/>
        <a:p>
          <a:endParaRPr lang="en-US"/>
        </a:p>
      </dgm:t>
    </dgm:pt>
    <dgm:pt modelId="{043E5852-0D69-4D0E-8320-F1AF9B1CE140}">
      <dgm:prSet phldrT="[Text]"/>
      <dgm:spPr/>
      <dgm:t>
        <a:bodyPr/>
        <a:lstStyle/>
        <a:p>
          <a:r>
            <a:rPr lang="en-US" b="0">
              <a:latin typeface="ADLaM Display" panose="02010000000000000000" pitchFamily="2" charset="0"/>
              <a:ea typeface="ADLaM Display" panose="02010000000000000000" pitchFamily="2" charset="0"/>
              <a:cs typeface="ADLaM Display" panose="02010000000000000000" pitchFamily="2" charset="0"/>
            </a:rPr>
            <a:t>Face Detection with Python</a:t>
          </a:r>
          <a:endParaRPr lang="en-US"/>
        </a:p>
      </dgm:t>
    </dgm:pt>
    <dgm:pt modelId="{3E5A3A9F-B2FB-49DF-AA9B-CAB0B84D2473}" type="parTrans" cxnId="{1D1D6601-88C2-44AD-BE11-A40D18FD5753}">
      <dgm:prSet/>
      <dgm:spPr/>
      <dgm:t>
        <a:bodyPr/>
        <a:lstStyle/>
        <a:p>
          <a:endParaRPr lang="en-US"/>
        </a:p>
      </dgm:t>
    </dgm:pt>
    <dgm:pt modelId="{59C4CB47-A4BB-4C8F-B459-6D22C7B5DAD9}" type="sibTrans" cxnId="{1D1D6601-88C2-44AD-BE11-A40D18FD5753}">
      <dgm:prSet/>
      <dgm:spPr/>
      <dgm:t>
        <a:bodyPr/>
        <a:lstStyle/>
        <a:p>
          <a:endParaRPr lang="en-US"/>
        </a:p>
      </dgm:t>
    </dgm:pt>
    <dgm:pt modelId="{9FFE2276-3750-4C62-A41A-C30F5E1AC0C9}">
      <dgm:prSet phldrT="[Text]"/>
      <dgm:spPr/>
      <dgm:t>
        <a:bodyPr/>
        <a:lstStyle/>
        <a:p>
          <a:r>
            <a:rPr lang="en-US" b="0">
              <a:latin typeface="ADLaM Display" panose="02010000000000000000" pitchFamily="2" charset="0"/>
              <a:ea typeface="ADLaM Display" panose="02010000000000000000" pitchFamily="2" charset="0"/>
              <a:cs typeface="ADLaM Display" panose="02010000000000000000" pitchFamily="2" charset="0"/>
            </a:rPr>
            <a:t>GPIO status changed using MPIO</a:t>
          </a:r>
          <a:endParaRPr lang="en-US"/>
        </a:p>
      </dgm:t>
    </dgm:pt>
    <dgm:pt modelId="{845756C4-2B54-4850-A5CD-085606B258F8}" type="parTrans" cxnId="{5FE90520-18ED-4579-9307-F9B59599D7A5}">
      <dgm:prSet/>
      <dgm:spPr/>
      <dgm:t>
        <a:bodyPr/>
        <a:lstStyle/>
        <a:p>
          <a:endParaRPr lang="en-US"/>
        </a:p>
      </dgm:t>
    </dgm:pt>
    <dgm:pt modelId="{DA86DD4A-4A78-4704-86EE-41D3737BA128}" type="sibTrans" cxnId="{5FE90520-18ED-4579-9307-F9B59599D7A5}">
      <dgm:prSet/>
      <dgm:spPr/>
      <dgm:t>
        <a:bodyPr/>
        <a:lstStyle/>
        <a:p>
          <a:endParaRPr lang="en-US"/>
        </a:p>
      </dgm:t>
    </dgm:pt>
    <dgm:pt modelId="{9AE1DAA5-A17B-462B-918D-8B5E1F0D1EAC}">
      <dgm:prSet/>
      <dgm:spPr/>
      <dgm:t>
        <a:bodyPr/>
        <a:lstStyle/>
        <a:p>
          <a:r>
            <a:rPr lang="en-US" b="0">
              <a:latin typeface="ADLaM Display" panose="02010000000000000000" pitchFamily="2" charset="0"/>
              <a:ea typeface="ADLaM Display" panose="02010000000000000000" pitchFamily="2" charset="0"/>
              <a:cs typeface="ADLaM Display" panose="02010000000000000000" pitchFamily="2" charset="0"/>
            </a:rPr>
            <a:t>GPIO status monitored in main application</a:t>
          </a:r>
        </a:p>
      </dgm:t>
    </dgm:pt>
    <dgm:pt modelId="{23B24E43-ADE7-4C7F-9017-3339D251C825}" type="parTrans" cxnId="{6458A0C9-445E-4B4D-901D-A106E73BB0D9}">
      <dgm:prSet/>
      <dgm:spPr/>
      <dgm:t>
        <a:bodyPr/>
        <a:lstStyle/>
        <a:p>
          <a:endParaRPr lang="en-US"/>
        </a:p>
      </dgm:t>
    </dgm:pt>
    <dgm:pt modelId="{B446A439-79A1-4BA6-9CC9-989F2E927EDE}" type="sibTrans" cxnId="{6458A0C9-445E-4B4D-901D-A106E73BB0D9}">
      <dgm:prSet/>
      <dgm:spPr/>
      <dgm:t>
        <a:bodyPr/>
        <a:lstStyle/>
        <a:p>
          <a:endParaRPr lang="en-US"/>
        </a:p>
      </dgm:t>
    </dgm:pt>
    <dgm:pt modelId="{57187392-6AD6-4A06-972A-FE3046D9FCE3}">
      <dgm:prSet/>
      <dgm:spPr/>
      <dgm:t>
        <a:bodyPr/>
        <a:lstStyle/>
        <a:p>
          <a:r>
            <a:rPr lang="en-US" b="0">
              <a:latin typeface="ADLaM Display" panose="02010000000000000000" pitchFamily="2" charset="0"/>
              <a:ea typeface="ADLaM Display" panose="02010000000000000000" pitchFamily="2" charset="0"/>
              <a:cs typeface="ADLaM Display" panose="02010000000000000000" pitchFamily="2" charset="0"/>
            </a:rPr>
            <a:t>GUI controlled based on GPIO status</a:t>
          </a:r>
        </a:p>
      </dgm:t>
    </dgm:pt>
    <dgm:pt modelId="{33A85E83-A43D-4C7F-8B68-79044BB44EB5}" type="parTrans" cxnId="{9FDFBAD7-4AE4-4BEF-B6A3-CE64472C7916}">
      <dgm:prSet/>
      <dgm:spPr/>
      <dgm:t>
        <a:bodyPr/>
        <a:lstStyle/>
        <a:p>
          <a:endParaRPr lang="en-US"/>
        </a:p>
      </dgm:t>
    </dgm:pt>
    <dgm:pt modelId="{FB1FA598-B34B-41B6-80AD-5C4FE0F7EB66}" type="sibTrans" cxnId="{9FDFBAD7-4AE4-4BEF-B6A3-CE64472C7916}">
      <dgm:prSet/>
      <dgm:spPr/>
      <dgm:t>
        <a:bodyPr/>
        <a:lstStyle/>
        <a:p>
          <a:endParaRPr lang="en-US"/>
        </a:p>
      </dgm:t>
    </dgm:pt>
    <dgm:pt modelId="{FFD5A557-57E4-477F-A0EF-6512D62E5A3B}" type="pres">
      <dgm:prSet presAssocID="{1CAB02BC-9EC8-455B-95FD-175C9EDF2B39}" presName="Name0" presStyleCnt="0">
        <dgm:presLayoutVars>
          <dgm:chMax val="11"/>
          <dgm:chPref val="11"/>
          <dgm:dir/>
          <dgm:resizeHandles/>
        </dgm:presLayoutVars>
      </dgm:prSet>
      <dgm:spPr/>
    </dgm:pt>
    <dgm:pt modelId="{F186F86E-8634-4320-B0C1-CA870D815578}" type="pres">
      <dgm:prSet presAssocID="{57187392-6AD6-4A06-972A-FE3046D9FCE3}" presName="Accent5" presStyleCnt="0"/>
      <dgm:spPr/>
    </dgm:pt>
    <dgm:pt modelId="{F616C8A4-1063-40D1-9DEE-46E9F26F9E02}" type="pres">
      <dgm:prSet presAssocID="{57187392-6AD6-4A06-972A-FE3046D9FCE3}" presName="Accent" presStyleLbl="node1" presStyleIdx="0" presStyleCnt="5"/>
      <dgm:spPr/>
    </dgm:pt>
    <dgm:pt modelId="{686011DD-F71E-40D3-8032-70E7D349C3C5}" type="pres">
      <dgm:prSet presAssocID="{57187392-6AD6-4A06-972A-FE3046D9FCE3}" presName="ParentBackground5" presStyleCnt="0"/>
      <dgm:spPr/>
    </dgm:pt>
    <dgm:pt modelId="{348A9A3B-D7E5-41DC-9EEC-423B42BF5937}" type="pres">
      <dgm:prSet presAssocID="{57187392-6AD6-4A06-972A-FE3046D9FCE3}" presName="ParentBackground" presStyleLbl="fgAcc1" presStyleIdx="0" presStyleCnt="5"/>
      <dgm:spPr/>
    </dgm:pt>
    <dgm:pt modelId="{EA6EF199-5B71-4846-8452-FD79EEB19DB8}" type="pres">
      <dgm:prSet presAssocID="{57187392-6AD6-4A06-972A-FE3046D9FCE3}" presName="Parent5" presStyleLbl="revTx" presStyleIdx="0" presStyleCnt="0">
        <dgm:presLayoutVars>
          <dgm:chMax val="1"/>
          <dgm:chPref val="1"/>
          <dgm:bulletEnabled val="1"/>
        </dgm:presLayoutVars>
      </dgm:prSet>
      <dgm:spPr/>
    </dgm:pt>
    <dgm:pt modelId="{8FFB62E3-49A3-4601-9DD6-C2B4DE40D732}" type="pres">
      <dgm:prSet presAssocID="{9AE1DAA5-A17B-462B-918D-8B5E1F0D1EAC}" presName="Accent4" presStyleCnt="0"/>
      <dgm:spPr/>
    </dgm:pt>
    <dgm:pt modelId="{B5406C31-6395-4D95-BF38-0775DEC7C4E7}" type="pres">
      <dgm:prSet presAssocID="{9AE1DAA5-A17B-462B-918D-8B5E1F0D1EAC}" presName="Accent" presStyleLbl="node1" presStyleIdx="1" presStyleCnt="5"/>
      <dgm:spPr/>
    </dgm:pt>
    <dgm:pt modelId="{E712159B-4A32-4F28-8826-F889DAF54BC6}" type="pres">
      <dgm:prSet presAssocID="{9AE1DAA5-A17B-462B-918D-8B5E1F0D1EAC}" presName="ParentBackground4" presStyleCnt="0"/>
      <dgm:spPr/>
    </dgm:pt>
    <dgm:pt modelId="{C57909F8-081D-4981-9061-4273C448A8A9}" type="pres">
      <dgm:prSet presAssocID="{9AE1DAA5-A17B-462B-918D-8B5E1F0D1EAC}" presName="ParentBackground" presStyleLbl="fgAcc1" presStyleIdx="1" presStyleCnt="5"/>
      <dgm:spPr/>
    </dgm:pt>
    <dgm:pt modelId="{18D1B175-E293-468E-AB93-9ECD7DF5AD49}" type="pres">
      <dgm:prSet presAssocID="{9AE1DAA5-A17B-462B-918D-8B5E1F0D1EAC}" presName="Parent4" presStyleLbl="revTx" presStyleIdx="0" presStyleCnt="0">
        <dgm:presLayoutVars>
          <dgm:chMax val="1"/>
          <dgm:chPref val="1"/>
          <dgm:bulletEnabled val="1"/>
        </dgm:presLayoutVars>
      </dgm:prSet>
      <dgm:spPr/>
    </dgm:pt>
    <dgm:pt modelId="{2C44713D-64D7-4F12-80E5-D5EBF2BBBEB3}" type="pres">
      <dgm:prSet presAssocID="{9FFE2276-3750-4C62-A41A-C30F5E1AC0C9}" presName="Accent3" presStyleCnt="0"/>
      <dgm:spPr/>
    </dgm:pt>
    <dgm:pt modelId="{2E0E59AD-2962-49E0-81A8-CB14F8509F1D}" type="pres">
      <dgm:prSet presAssocID="{9FFE2276-3750-4C62-A41A-C30F5E1AC0C9}" presName="Accent" presStyleLbl="node1" presStyleIdx="2" presStyleCnt="5"/>
      <dgm:spPr/>
    </dgm:pt>
    <dgm:pt modelId="{9DEFF98F-3441-418D-8ABF-65A6C860B131}" type="pres">
      <dgm:prSet presAssocID="{9FFE2276-3750-4C62-A41A-C30F5E1AC0C9}" presName="ParentBackground3" presStyleCnt="0"/>
      <dgm:spPr/>
    </dgm:pt>
    <dgm:pt modelId="{FD1F5CF1-96DE-46CF-A2B5-BD532B77D9DA}" type="pres">
      <dgm:prSet presAssocID="{9FFE2276-3750-4C62-A41A-C30F5E1AC0C9}" presName="ParentBackground" presStyleLbl="fgAcc1" presStyleIdx="2" presStyleCnt="5"/>
      <dgm:spPr/>
    </dgm:pt>
    <dgm:pt modelId="{2C8B809B-15FB-4153-8D54-848B4D035127}" type="pres">
      <dgm:prSet presAssocID="{9FFE2276-3750-4C62-A41A-C30F5E1AC0C9}" presName="Parent3" presStyleLbl="revTx" presStyleIdx="0" presStyleCnt="0">
        <dgm:presLayoutVars>
          <dgm:chMax val="1"/>
          <dgm:chPref val="1"/>
          <dgm:bulletEnabled val="1"/>
        </dgm:presLayoutVars>
      </dgm:prSet>
      <dgm:spPr/>
    </dgm:pt>
    <dgm:pt modelId="{D16A7202-0FD7-4E1E-BDC2-B445E0CA5ADA}" type="pres">
      <dgm:prSet presAssocID="{043E5852-0D69-4D0E-8320-F1AF9B1CE140}" presName="Accent2" presStyleCnt="0"/>
      <dgm:spPr/>
    </dgm:pt>
    <dgm:pt modelId="{9C251CB6-9819-4EF8-B6F6-9D6C15F82292}" type="pres">
      <dgm:prSet presAssocID="{043E5852-0D69-4D0E-8320-F1AF9B1CE140}" presName="Accent" presStyleLbl="node1" presStyleIdx="3" presStyleCnt="5"/>
      <dgm:spPr/>
    </dgm:pt>
    <dgm:pt modelId="{B833FB3D-C9D2-4F74-9FE7-9962914E4DB8}" type="pres">
      <dgm:prSet presAssocID="{043E5852-0D69-4D0E-8320-F1AF9B1CE140}" presName="ParentBackground2" presStyleCnt="0"/>
      <dgm:spPr/>
    </dgm:pt>
    <dgm:pt modelId="{C31383D5-D551-4458-8BEB-91079110E529}" type="pres">
      <dgm:prSet presAssocID="{043E5852-0D69-4D0E-8320-F1AF9B1CE140}" presName="ParentBackground" presStyleLbl="fgAcc1" presStyleIdx="3" presStyleCnt="5"/>
      <dgm:spPr/>
    </dgm:pt>
    <dgm:pt modelId="{CE9DA217-4BE9-456A-B4CE-CFC29719FB41}" type="pres">
      <dgm:prSet presAssocID="{043E5852-0D69-4D0E-8320-F1AF9B1CE140}" presName="Parent2" presStyleLbl="revTx" presStyleIdx="0" presStyleCnt="0">
        <dgm:presLayoutVars>
          <dgm:chMax val="1"/>
          <dgm:chPref val="1"/>
          <dgm:bulletEnabled val="1"/>
        </dgm:presLayoutVars>
      </dgm:prSet>
      <dgm:spPr/>
    </dgm:pt>
    <dgm:pt modelId="{486142B7-0967-4DB1-93DB-A75CF83E29C6}" type="pres">
      <dgm:prSet presAssocID="{E6CC89C6-E7A5-4F3F-92A5-537335EE37D2}" presName="Accent1" presStyleCnt="0"/>
      <dgm:spPr/>
    </dgm:pt>
    <dgm:pt modelId="{BE4138EF-3746-4E21-888C-BCD5E7797423}" type="pres">
      <dgm:prSet presAssocID="{E6CC89C6-E7A5-4F3F-92A5-537335EE37D2}" presName="Accent" presStyleLbl="node1" presStyleIdx="4" presStyleCnt="5"/>
      <dgm:spPr/>
    </dgm:pt>
    <dgm:pt modelId="{F0EB0F63-EB90-4C1B-A64C-648FBE163156}" type="pres">
      <dgm:prSet presAssocID="{E6CC89C6-E7A5-4F3F-92A5-537335EE37D2}" presName="ParentBackground1" presStyleCnt="0"/>
      <dgm:spPr/>
    </dgm:pt>
    <dgm:pt modelId="{EEA75A5A-FB19-43BB-8B20-D5B83F25E190}" type="pres">
      <dgm:prSet presAssocID="{E6CC89C6-E7A5-4F3F-92A5-537335EE37D2}" presName="ParentBackground" presStyleLbl="fgAcc1" presStyleIdx="4" presStyleCnt="5"/>
      <dgm:spPr/>
    </dgm:pt>
    <dgm:pt modelId="{6FE761BD-ED7F-4126-AA27-0EC8E30C0C2F}" type="pres">
      <dgm:prSet presAssocID="{E6CC89C6-E7A5-4F3F-92A5-537335EE37D2}" presName="Parent1" presStyleLbl="revTx" presStyleIdx="0" presStyleCnt="0">
        <dgm:presLayoutVars>
          <dgm:chMax val="1"/>
          <dgm:chPref val="1"/>
          <dgm:bulletEnabled val="1"/>
        </dgm:presLayoutVars>
      </dgm:prSet>
      <dgm:spPr/>
    </dgm:pt>
  </dgm:ptLst>
  <dgm:cxnLst>
    <dgm:cxn modelId="{1D1D6601-88C2-44AD-BE11-A40D18FD5753}" srcId="{1CAB02BC-9EC8-455B-95FD-175C9EDF2B39}" destId="{043E5852-0D69-4D0E-8320-F1AF9B1CE140}" srcOrd="1" destOrd="0" parTransId="{3E5A3A9F-B2FB-49DF-AA9B-CAB0B84D2473}" sibTransId="{59C4CB47-A4BB-4C8F-B459-6D22C7B5DAD9}"/>
    <dgm:cxn modelId="{629FEF1A-647C-4DBC-B15A-4005325A4C82}" type="presOf" srcId="{9AE1DAA5-A17B-462B-918D-8B5E1F0D1EAC}" destId="{18D1B175-E293-468E-AB93-9ECD7DF5AD49}" srcOrd="1" destOrd="0" presId="urn:microsoft.com/office/officeart/2011/layout/CircleProcess"/>
    <dgm:cxn modelId="{5FE90520-18ED-4579-9307-F9B59599D7A5}" srcId="{1CAB02BC-9EC8-455B-95FD-175C9EDF2B39}" destId="{9FFE2276-3750-4C62-A41A-C30F5E1AC0C9}" srcOrd="2" destOrd="0" parTransId="{845756C4-2B54-4850-A5CD-085606B258F8}" sibTransId="{DA86DD4A-4A78-4704-86EE-41D3737BA128}"/>
    <dgm:cxn modelId="{93C04024-6912-4BAA-8FB2-57565506B9E0}" type="presOf" srcId="{57187392-6AD6-4A06-972A-FE3046D9FCE3}" destId="{EA6EF199-5B71-4846-8452-FD79EEB19DB8}" srcOrd="1" destOrd="0" presId="urn:microsoft.com/office/officeart/2011/layout/CircleProcess"/>
    <dgm:cxn modelId="{DC4DBB24-AFA8-4394-A86B-2DB67AAF54D9}" type="presOf" srcId="{9AE1DAA5-A17B-462B-918D-8B5E1F0D1EAC}" destId="{C57909F8-081D-4981-9061-4273C448A8A9}" srcOrd="0" destOrd="0" presId="urn:microsoft.com/office/officeart/2011/layout/CircleProcess"/>
    <dgm:cxn modelId="{B3D87B35-ACAF-452F-B6E5-56919474FC1E}" type="presOf" srcId="{043E5852-0D69-4D0E-8320-F1AF9B1CE140}" destId="{CE9DA217-4BE9-456A-B4CE-CFC29719FB41}" srcOrd="1" destOrd="0" presId="urn:microsoft.com/office/officeart/2011/layout/CircleProcess"/>
    <dgm:cxn modelId="{986B4578-565D-46D4-A910-DEE2040B1886}" type="presOf" srcId="{1CAB02BC-9EC8-455B-95FD-175C9EDF2B39}" destId="{FFD5A557-57E4-477F-A0EF-6512D62E5A3B}" srcOrd="0" destOrd="0" presId="urn:microsoft.com/office/officeart/2011/layout/CircleProcess"/>
    <dgm:cxn modelId="{76761F79-0ECD-4307-8278-755E3DCBA55E}" type="presOf" srcId="{043E5852-0D69-4D0E-8320-F1AF9B1CE140}" destId="{C31383D5-D551-4458-8BEB-91079110E529}" srcOrd="0" destOrd="0" presId="urn:microsoft.com/office/officeart/2011/layout/CircleProcess"/>
    <dgm:cxn modelId="{ACA2235A-1A30-4A8C-9CFF-716221A4B7C5}" type="presOf" srcId="{E6CC89C6-E7A5-4F3F-92A5-537335EE37D2}" destId="{EEA75A5A-FB19-43BB-8B20-D5B83F25E190}" srcOrd="0" destOrd="0" presId="urn:microsoft.com/office/officeart/2011/layout/CircleProcess"/>
    <dgm:cxn modelId="{0D30137E-0C7B-4E42-900C-A2EDB318AF38}" type="presOf" srcId="{9FFE2276-3750-4C62-A41A-C30F5E1AC0C9}" destId="{FD1F5CF1-96DE-46CF-A2B5-BD532B77D9DA}" srcOrd="0" destOrd="0" presId="urn:microsoft.com/office/officeart/2011/layout/CircleProcess"/>
    <dgm:cxn modelId="{70BCAD7F-79CF-48AB-95ED-43CAD70194EF}" srcId="{1CAB02BC-9EC8-455B-95FD-175C9EDF2B39}" destId="{E6CC89C6-E7A5-4F3F-92A5-537335EE37D2}" srcOrd="0" destOrd="0" parTransId="{FD56FD29-0C25-48AD-BA1C-D60ED95A1976}" sibTransId="{3BA838AB-A656-45CE-A43B-42B8BCD7713A}"/>
    <dgm:cxn modelId="{2AC552A8-F4A0-4426-A5A3-4048BF2ED157}" type="presOf" srcId="{9FFE2276-3750-4C62-A41A-C30F5E1AC0C9}" destId="{2C8B809B-15FB-4153-8D54-848B4D035127}" srcOrd="1" destOrd="0" presId="urn:microsoft.com/office/officeart/2011/layout/CircleProcess"/>
    <dgm:cxn modelId="{C2128EC7-B8AC-4BBA-AE82-4F3061876E27}" type="presOf" srcId="{E6CC89C6-E7A5-4F3F-92A5-537335EE37D2}" destId="{6FE761BD-ED7F-4126-AA27-0EC8E30C0C2F}" srcOrd="1" destOrd="0" presId="urn:microsoft.com/office/officeart/2011/layout/CircleProcess"/>
    <dgm:cxn modelId="{A1EEF8C7-CF48-4493-AB58-30BFD3D54790}" type="presOf" srcId="{57187392-6AD6-4A06-972A-FE3046D9FCE3}" destId="{348A9A3B-D7E5-41DC-9EEC-423B42BF5937}" srcOrd="0" destOrd="0" presId="urn:microsoft.com/office/officeart/2011/layout/CircleProcess"/>
    <dgm:cxn modelId="{6458A0C9-445E-4B4D-901D-A106E73BB0D9}" srcId="{1CAB02BC-9EC8-455B-95FD-175C9EDF2B39}" destId="{9AE1DAA5-A17B-462B-918D-8B5E1F0D1EAC}" srcOrd="3" destOrd="0" parTransId="{23B24E43-ADE7-4C7F-9017-3339D251C825}" sibTransId="{B446A439-79A1-4BA6-9CC9-989F2E927EDE}"/>
    <dgm:cxn modelId="{9FDFBAD7-4AE4-4BEF-B6A3-CE64472C7916}" srcId="{1CAB02BC-9EC8-455B-95FD-175C9EDF2B39}" destId="{57187392-6AD6-4A06-972A-FE3046D9FCE3}" srcOrd="4" destOrd="0" parTransId="{33A85E83-A43D-4C7F-8B68-79044BB44EB5}" sibTransId="{FB1FA598-B34B-41B6-80AD-5C4FE0F7EB66}"/>
    <dgm:cxn modelId="{5A862BE4-5B3E-49C5-92B5-7C569633E791}" type="presParOf" srcId="{FFD5A557-57E4-477F-A0EF-6512D62E5A3B}" destId="{F186F86E-8634-4320-B0C1-CA870D815578}" srcOrd="0" destOrd="0" presId="urn:microsoft.com/office/officeart/2011/layout/CircleProcess"/>
    <dgm:cxn modelId="{3995E346-D680-46E0-A673-435AF88CFE05}" type="presParOf" srcId="{F186F86E-8634-4320-B0C1-CA870D815578}" destId="{F616C8A4-1063-40D1-9DEE-46E9F26F9E02}" srcOrd="0" destOrd="0" presId="urn:microsoft.com/office/officeart/2011/layout/CircleProcess"/>
    <dgm:cxn modelId="{E73A8D92-1303-4250-B600-147FCC411F83}" type="presParOf" srcId="{FFD5A557-57E4-477F-A0EF-6512D62E5A3B}" destId="{686011DD-F71E-40D3-8032-70E7D349C3C5}" srcOrd="1" destOrd="0" presId="urn:microsoft.com/office/officeart/2011/layout/CircleProcess"/>
    <dgm:cxn modelId="{0EB7CDB0-3925-4B98-BDE6-F4E0B4AA9EC8}" type="presParOf" srcId="{686011DD-F71E-40D3-8032-70E7D349C3C5}" destId="{348A9A3B-D7E5-41DC-9EEC-423B42BF5937}" srcOrd="0" destOrd="0" presId="urn:microsoft.com/office/officeart/2011/layout/CircleProcess"/>
    <dgm:cxn modelId="{360072AF-38BE-497B-A304-168C2E0C6191}" type="presParOf" srcId="{FFD5A557-57E4-477F-A0EF-6512D62E5A3B}" destId="{EA6EF199-5B71-4846-8452-FD79EEB19DB8}" srcOrd="2" destOrd="0" presId="urn:microsoft.com/office/officeart/2011/layout/CircleProcess"/>
    <dgm:cxn modelId="{767CAE29-D2E9-4E35-AABC-6917F6A292DC}" type="presParOf" srcId="{FFD5A557-57E4-477F-A0EF-6512D62E5A3B}" destId="{8FFB62E3-49A3-4601-9DD6-C2B4DE40D732}" srcOrd="3" destOrd="0" presId="urn:microsoft.com/office/officeart/2011/layout/CircleProcess"/>
    <dgm:cxn modelId="{BDF9C6CC-E3FE-441B-800E-22A60AB5FCC0}" type="presParOf" srcId="{8FFB62E3-49A3-4601-9DD6-C2B4DE40D732}" destId="{B5406C31-6395-4D95-BF38-0775DEC7C4E7}" srcOrd="0" destOrd="0" presId="urn:microsoft.com/office/officeart/2011/layout/CircleProcess"/>
    <dgm:cxn modelId="{480F0240-5F56-4995-85E6-20AF78975A87}" type="presParOf" srcId="{FFD5A557-57E4-477F-A0EF-6512D62E5A3B}" destId="{E712159B-4A32-4F28-8826-F889DAF54BC6}" srcOrd="4" destOrd="0" presId="urn:microsoft.com/office/officeart/2011/layout/CircleProcess"/>
    <dgm:cxn modelId="{CC76E44D-48CF-4149-8BE8-B062339161B8}" type="presParOf" srcId="{E712159B-4A32-4F28-8826-F889DAF54BC6}" destId="{C57909F8-081D-4981-9061-4273C448A8A9}" srcOrd="0" destOrd="0" presId="urn:microsoft.com/office/officeart/2011/layout/CircleProcess"/>
    <dgm:cxn modelId="{4C22D5CF-C343-4D1E-9DB1-AC0C5B7B44B7}" type="presParOf" srcId="{FFD5A557-57E4-477F-A0EF-6512D62E5A3B}" destId="{18D1B175-E293-468E-AB93-9ECD7DF5AD49}" srcOrd="5" destOrd="0" presId="urn:microsoft.com/office/officeart/2011/layout/CircleProcess"/>
    <dgm:cxn modelId="{D5D09B9E-3F16-48AB-9A53-99057F5D68AE}" type="presParOf" srcId="{FFD5A557-57E4-477F-A0EF-6512D62E5A3B}" destId="{2C44713D-64D7-4F12-80E5-D5EBF2BBBEB3}" srcOrd="6" destOrd="0" presId="urn:microsoft.com/office/officeart/2011/layout/CircleProcess"/>
    <dgm:cxn modelId="{10888DFE-4E3F-41EF-A46C-8E8DE05F1341}" type="presParOf" srcId="{2C44713D-64D7-4F12-80E5-D5EBF2BBBEB3}" destId="{2E0E59AD-2962-49E0-81A8-CB14F8509F1D}" srcOrd="0" destOrd="0" presId="urn:microsoft.com/office/officeart/2011/layout/CircleProcess"/>
    <dgm:cxn modelId="{3BA1F37E-63F0-4383-9873-025F7809F785}" type="presParOf" srcId="{FFD5A557-57E4-477F-A0EF-6512D62E5A3B}" destId="{9DEFF98F-3441-418D-8ABF-65A6C860B131}" srcOrd="7" destOrd="0" presId="urn:microsoft.com/office/officeart/2011/layout/CircleProcess"/>
    <dgm:cxn modelId="{C3759955-AFB8-4A54-A76B-64CDAB27E134}" type="presParOf" srcId="{9DEFF98F-3441-418D-8ABF-65A6C860B131}" destId="{FD1F5CF1-96DE-46CF-A2B5-BD532B77D9DA}" srcOrd="0" destOrd="0" presId="urn:microsoft.com/office/officeart/2011/layout/CircleProcess"/>
    <dgm:cxn modelId="{EEB2B68C-EA2A-4164-B6DE-8DC227DEEA70}" type="presParOf" srcId="{FFD5A557-57E4-477F-A0EF-6512D62E5A3B}" destId="{2C8B809B-15FB-4153-8D54-848B4D035127}" srcOrd="8" destOrd="0" presId="urn:microsoft.com/office/officeart/2011/layout/CircleProcess"/>
    <dgm:cxn modelId="{A25D3C4F-BBB3-470B-A4AF-5ACE4D27C984}" type="presParOf" srcId="{FFD5A557-57E4-477F-A0EF-6512D62E5A3B}" destId="{D16A7202-0FD7-4E1E-BDC2-B445E0CA5ADA}" srcOrd="9" destOrd="0" presId="urn:microsoft.com/office/officeart/2011/layout/CircleProcess"/>
    <dgm:cxn modelId="{6DDDAC51-622D-4E53-9E23-F82ED42481DA}" type="presParOf" srcId="{D16A7202-0FD7-4E1E-BDC2-B445E0CA5ADA}" destId="{9C251CB6-9819-4EF8-B6F6-9D6C15F82292}" srcOrd="0" destOrd="0" presId="urn:microsoft.com/office/officeart/2011/layout/CircleProcess"/>
    <dgm:cxn modelId="{2F7A55EC-ED80-43D1-B6B1-B2145FE8C4BE}" type="presParOf" srcId="{FFD5A557-57E4-477F-A0EF-6512D62E5A3B}" destId="{B833FB3D-C9D2-4F74-9FE7-9962914E4DB8}" srcOrd="10" destOrd="0" presId="urn:microsoft.com/office/officeart/2011/layout/CircleProcess"/>
    <dgm:cxn modelId="{419551A4-86D4-4697-BB64-E02DD501D9D2}" type="presParOf" srcId="{B833FB3D-C9D2-4F74-9FE7-9962914E4DB8}" destId="{C31383D5-D551-4458-8BEB-91079110E529}" srcOrd="0" destOrd="0" presId="urn:microsoft.com/office/officeart/2011/layout/CircleProcess"/>
    <dgm:cxn modelId="{195712E3-A626-4738-A15E-A20E6591CB90}" type="presParOf" srcId="{FFD5A557-57E4-477F-A0EF-6512D62E5A3B}" destId="{CE9DA217-4BE9-456A-B4CE-CFC29719FB41}" srcOrd="11" destOrd="0" presId="urn:microsoft.com/office/officeart/2011/layout/CircleProcess"/>
    <dgm:cxn modelId="{E1633561-A9AF-48AD-ABB8-41D5B341D682}" type="presParOf" srcId="{FFD5A557-57E4-477F-A0EF-6512D62E5A3B}" destId="{486142B7-0967-4DB1-93DB-A75CF83E29C6}" srcOrd="12" destOrd="0" presId="urn:microsoft.com/office/officeart/2011/layout/CircleProcess"/>
    <dgm:cxn modelId="{203A6A68-AB94-4A44-9F98-D5FF44FCC98F}" type="presParOf" srcId="{486142B7-0967-4DB1-93DB-A75CF83E29C6}" destId="{BE4138EF-3746-4E21-888C-BCD5E7797423}" srcOrd="0" destOrd="0" presId="urn:microsoft.com/office/officeart/2011/layout/CircleProcess"/>
    <dgm:cxn modelId="{DDAA683E-BB89-4D63-A081-ED78708E53C8}" type="presParOf" srcId="{FFD5A557-57E4-477F-A0EF-6512D62E5A3B}" destId="{F0EB0F63-EB90-4C1B-A64C-648FBE163156}" srcOrd="13" destOrd="0" presId="urn:microsoft.com/office/officeart/2011/layout/CircleProcess"/>
    <dgm:cxn modelId="{92D556D2-C8AA-4D77-AED5-CCCC1CC1BC43}" type="presParOf" srcId="{F0EB0F63-EB90-4C1B-A64C-648FBE163156}" destId="{EEA75A5A-FB19-43BB-8B20-D5B83F25E190}" srcOrd="0" destOrd="0" presId="urn:microsoft.com/office/officeart/2011/layout/CircleProcess"/>
    <dgm:cxn modelId="{C8C32692-C1A7-402A-88AA-E23C36F69B17}" type="presParOf" srcId="{FFD5A557-57E4-477F-A0EF-6512D62E5A3B}" destId="{6FE761BD-ED7F-4126-AA27-0EC8E30C0C2F}" srcOrd="14" destOrd="0" presId="urn:microsoft.com/office/officeart/2011/layout/CircleProcess"/>
  </dgm:cxnLst>
  <dgm:bg/>
  <dgm:whole/>
  <dgm:extLst>
    <a:ext uri="http://schemas.microsoft.com/office/drawing/2008/diagram">
      <dsp:dataModelExt xmlns:dsp="http://schemas.microsoft.com/office/drawing/2008/diagram" relId="rId6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616C8A4-1063-40D1-9DEE-46E9F26F9E02}">
      <dsp:nvSpPr>
        <dsp:cNvPr id="0" name=""/>
        <dsp:cNvSpPr/>
      </dsp:nvSpPr>
      <dsp:spPr>
        <a:xfrm>
          <a:off x="5243432" y="505525"/>
          <a:ext cx="1195587" cy="1195783"/>
        </a:xfrm>
        <a:prstGeom prst="ellipse">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348A9A3B-D7E5-41DC-9EEC-423B42BF5937}">
      <dsp:nvSpPr>
        <dsp:cNvPr id="0" name=""/>
        <dsp:cNvSpPr/>
      </dsp:nvSpPr>
      <dsp:spPr>
        <a:xfrm>
          <a:off x="5282882" y="545392"/>
          <a:ext cx="1116051" cy="1116050"/>
        </a:xfrm>
        <a:prstGeom prst="ellipse">
          <a:avLst/>
        </a:prstGeom>
        <a:solidFill>
          <a:schemeClr val="lt1">
            <a:alpha val="90000"/>
            <a:hueOff val="0"/>
            <a:satOff val="0"/>
            <a:lumOff val="0"/>
            <a:alphaOff val="0"/>
          </a:schemeClr>
        </a:solidFill>
        <a:ln w="254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2700" tIns="12700" rIns="12700" bIns="12700" numCol="1" spcCol="1270" anchor="ctr" anchorCtr="0">
          <a:noAutofit/>
        </a:bodyPr>
        <a:lstStyle/>
        <a:p>
          <a:pPr marL="0" lvl="0" indent="0" algn="ctr" defTabSz="444500">
            <a:lnSpc>
              <a:spcPct val="90000"/>
            </a:lnSpc>
            <a:spcBef>
              <a:spcPct val="0"/>
            </a:spcBef>
            <a:spcAft>
              <a:spcPct val="35000"/>
            </a:spcAft>
            <a:buNone/>
          </a:pPr>
          <a:r>
            <a:rPr lang="en-US" sz="1000" b="0" kern="1200">
              <a:latin typeface="ADLaM Display" panose="02010000000000000000" pitchFamily="2" charset="0"/>
              <a:ea typeface="ADLaM Display" panose="02010000000000000000" pitchFamily="2" charset="0"/>
              <a:cs typeface="ADLaM Display" panose="02010000000000000000" pitchFamily="2" charset="0"/>
            </a:rPr>
            <a:t>GUI controlled based on GPIO status</a:t>
          </a:r>
        </a:p>
      </dsp:txBody>
      <dsp:txXfrm>
        <a:off x="5442590" y="704857"/>
        <a:ext cx="797270" cy="797118"/>
      </dsp:txXfrm>
    </dsp:sp>
    <dsp:sp modelId="{B5406C31-6395-4D95-BF38-0775DEC7C4E7}">
      <dsp:nvSpPr>
        <dsp:cNvPr id="0" name=""/>
        <dsp:cNvSpPr/>
      </dsp:nvSpPr>
      <dsp:spPr>
        <a:xfrm rot="2700000">
          <a:off x="4007191" y="505587"/>
          <a:ext cx="1195449" cy="1195449"/>
        </a:xfrm>
        <a:prstGeom prst="teardrop">
          <a:avLst>
            <a:gd name="adj" fmla="val 100000"/>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C57909F8-081D-4981-9061-4273C448A8A9}">
      <dsp:nvSpPr>
        <dsp:cNvPr id="0" name=""/>
        <dsp:cNvSpPr/>
      </dsp:nvSpPr>
      <dsp:spPr>
        <a:xfrm>
          <a:off x="4047844" y="545392"/>
          <a:ext cx="1116051" cy="1116050"/>
        </a:xfrm>
        <a:prstGeom prst="ellipse">
          <a:avLst/>
        </a:prstGeom>
        <a:solidFill>
          <a:schemeClr val="lt1">
            <a:alpha val="90000"/>
            <a:hueOff val="0"/>
            <a:satOff val="0"/>
            <a:lumOff val="0"/>
            <a:alphaOff val="0"/>
          </a:schemeClr>
        </a:solidFill>
        <a:ln w="254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2700" tIns="12700" rIns="12700" bIns="12700" numCol="1" spcCol="1270" anchor="ctr" anchorCtr="0">
          <a:noAutofit/>
        </a:bodyPr>
        <a:lstStyle/>
        <a:p>
          <a:pPr marL="0" lvl="0" indent="0" algn="ctr" defTabSz="444500">
            <a:lnSpc>
              <a:spcPct val="90000"/>
            </a:lnSpc>
            <a:spcBef>
              <a:spcPct val="0"/>
            </a:spcBef>
            <a:spcAft>
              <a:spcPct val="35000"/>
            </a:spcAft>
            <a:buNone/>
          </a:pPr>
          <a:r>
            <a:rPr lang="en-US" sz="1000" b="0" kern="1200">
              <a:latin typeface="ADLaM Display" panose="02010000000000000000" pitchFamily="2" charset="0"/>
              <a:ea typeface="ADLaM Display" panose="02010000000000000000" pitchFamily="2" charset="0"/>
              <a:cs typeface="ADLaM Display" panose="02010000000000000000" pitchFamily="2" charset="0"/>
            </a:rPr>
            <a:t>GPIO status monitored in main application</a:t>
          </a:r>
        </a:p>
      </dsp:txBody>
      <dsp:txXfrm>
        <a:off x="4206916" y="704857"/>
        <a:ext cx="797270" cy="797118"/>
      </dsp:txXfrm>
    </dsp:sp>
    <dsp:sp modelId="{2E0E59AD-2962-49E0-81A8-CB14F8509F1D}">
      <dsp:nvSpPr>
        <dsp:cNvPr id="0" name=""/>
        <dsp:cNvSpPr/>
      </dsp:nvSpPr>
      <dsp:spPr>
        <a:xfrm rot="2700000">
          <a:off x="2772153" y="505587"/>
          <a:ext cx="1195449" cy="1195449"/>
        </a:xfrm>
        <a:prstGeom prst="teardrop">
          <a:avLst>
            <a:gd name="adj" fmla="val 100000"/>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FD1F5CF1-96DE-46CF-A2B5-BD532B77D9DA}">
      <dsp:nvSpPr>
        <dsp:cNvPr id="0" name=""/>
        <dsp:cNvSpPr/>
      </dsp:nvSpPr>
      <dsp:spPr>
        <a:xfrm>
          <a:off x="2812170" y="545392"/>
          <a:ext cx="1116051" cy="1116050"/>
        </a:xfrm>
        <a:prstGeom prst="ellipse">
          <a:avLst/>
        </a:prstGeom>
        <a:solidFill>
          <a:schemeClr val="lt1">
            <a:alpha val="90000"/>
            <a:hueOff val="0"/>
            <a:satOff val="0"/>
            <a:lumOff val="0"/>
            <a:alphaOff val="0"/>
          </a:schemeClr>
        </a:solidFill>
        <a:ln w="25400" cap="flat" cmpd="sng" algn="ctr">
          <a:solidFill>
            <a:schemeClr val="accent4">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2700" tIns="12700" rIns="12700" bIns="12700" numCol="1" spcCol="1270" anchor="ctr" anchorCtr="0">
          <a:noAutofit/>
        </a:bodyPr>
        <a:lstStyle/>
        <a:p>
          <a:pPr marL="0" lvl="0" indent="0" algn="ctr" defTabSz="444500">
            <a:lnSpc>
              <a:spcPct val="90000"/>
            </a:lnSpc>
            <a:spcBef>
              <a:spcPct val="0"/>
            </a:spcBef>
            <a:spcAft>
              <a:spcPct val="35000"/>
            </a:spcAft>
            <a:buNone/>
          </a:pPr>
          <a:r>
            <a:rPr lang="en-US" sz="1000" b="0" kern="1200">
              <a:latin typeface="ADLaM Display" panose="02010000000000000000" pitchFamily="2" charset="0"/>
              <a:ea typeface="ADLaM Display" panose="02010000000000000000" pitchFamily="2" charset="0"/>
              <a:cs typeface="ADLaM Display" panose="02010000000000000000" pitchFamily="2" charset="0"/>
            </a:rPr>
            <a:t>GPIO status changed using MPIO</a:t>
          </a:r>
          <a:endParaRPr lang="en-US" sz="1000" kern="1200"/>
        </a:p>
      </dsp:txBody>
      <dsp:txXfrm>
        <a:off x="2971242" y="704857"/>
        <a:ext cx="797270" cy="797118"/>
      </dsp:txXfrm>
    </dsp:sp>
    <dsp:sp modelId="{9C251CB6-9819-4EF8-B6F6-9D6C15F82292}">
      <dsp:nvSpPr>
        <dsp:cNvPr id="0" name=""/>
        <dsp:cNvSpPr/>
      </dsp:nvSpPr>
      <dsp:spPr>
        <a:xfrm rot="2700000">
          <a:off x="1536479" y="505587"/>
          <a:ext cx="1195449" cy="1195449"/>
        </a:xfrm>
        <a:prstGeom prst="teardrop">
          <a:avLst>
            <a:gd name="adj" fmla="val 100000"/>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C31383D5-D551-4458-8BEB-91079110E529}">
      <dsp:nvSpPr>
        <dsp:cNvPr id="0" name=""/>
        <dsp:cNvSpPr/>
      </dsp:nvSpPr>
      <dsp:spPr>
        <a:xfrm>
          <a:off x="1576496" y="545392"/>
          <a:ext cx="1116051" cy="1116050"/>
        </a:xfrm>
        <a:prstGeom prst="ellipse">
          <a:avLst/>
        </a:prstGeom>
        <a:solidFill>
          <a:schemeClr val="lt1">
            <a:alpha val="90000"/>
            <a:hueOff val="0"/>
            <a:satOff val="0"/>
            <a:lumOff val="0"/>
            <a:alphaOff val="0"/>
          </a:schemeClr>
        </a:solidFill>
        <a:ln w="25400" cap="flat" cmpd="sng" algn="ctr">
          <a:solidFill>
            <a:schemeClr val="accent5">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2700" tIns="12700" rIns="12700" bIns="12700" numCol="1" spcCol="1270" anchor="ctr" anchorCtr="0">
          <a:noAutofit/>
        </a:bodyPr>
        <a:lstStyle/>
        <a:p>
          <a:pPr marL="0" lvl="0" indent="0" algn="ctr" defTabSz="444500">
            <a:lnSpc>
              <a:spcPct val="90000"/>
            </a:lnSpc>
            <a:spcBef>
              <a:spcPct val="0"/>
            </a:spcBef>
            <a:spcAft>
              <a:spcPct val="35000"/>
            </a:spcAft>
            <a:buNone/>
          </a:pPr>
          <a:r>
            <a:rPr lang="en-US" sz="1000" b="0" kern="1200">
              <a:latin typeface="ADLaM Display" panose="02010000000000000000" pitchFamily="2" charset="0"/>
              <a:ea typeface="ADLaM Display" panose="02010000000000000000" pitchFamily="2" charset="0"/>
              <a:cs typeface="ADLaM Display" panose="02010000000000000000" pitchFamily="2" charset="0"/>
            </a:rPr>
            <a:t>Face Detection with Python</a:t>
          </a:r>
          <a:endParaRPr lang="en-US" sz="1000" kern="1200"/>
        </a:p>
      </dsp:txBody>
      <dsp:txXfrm>
        <a:off x="1736205" y="704857"/>
        <a:ext cx="797270" cy="797118"/>
      </dsp:txXfrm>
    </dsp:sp>
    <dsp:sp modelId="{BE4138EF-3746-4E21-888C-BCD5E7797423}">
      <dsp:nvSpPr>
        <dsp:cNvPr id="0" name=""/>
        <dsp:cNvSpPr/>
      </dsp:nvSpPr>
      <dsp:spPr>
        <a:xfrm rot="2700000">
          <a:off x="300805" y="505587"/>
          <a:ext cx="1195449" cy="1195449"/>
        </a:xfrm>
        <a:prstGeom prst="teardrop">
          <a:avLst>
            <a:gd name="adj" fmla="val 100000"/>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EEA75A5A-FB19-43BB-8B20-D5B83F25E190}">
      <dsp:nvSpPr>
        <dsp:cNvPr id="0" name=""/>
        <dsp:cNvSpPr/>
      </dsp:nvSpPr>
      <dsp:spPr>
        <a:xfrm>
          <a:off x="340822" y="545392"/>
          <a:ext cx="1116051" cy="1116050"/>
        </a:xfrm>
        <a:prstGeom prst="ellipse">
          <a:avLst/>
        </a:prstGeom>
        <a:solidFill>
          <a:schemeClr val="lt1">
            <a:alpha val="90000"/>
            <a:hueOff val="0"/>
            <a:satOff val="0"/>
            <a:lumOff val="0"/>
            <a:alphaOff val="0"/>
          </a:schemeClr>
        </a:solidFill>
        <a:ln w="25400" cap="flat" cmpd="sng" algn="ctr">
          <a:solidFill>
            <a:schemeClr val="accent6">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2700" tIns="12700" rIns="12700" bIns="12700" numCol="1" spcCol="1270" anchor="ctr" anchorCtr="0">
          <a:noAutofit/>
        </a:bodyPr>
        <a:lstStyle/>
        <a:p>
          <a:pPr marL="0" lvl="0" indent="0" algn="ctr" defTabSz="444500">
            <a:lnSpc>
              <a:spcPct val="90000"/>
            </a:lnSpc>
            <a:spcBef>
              <a:spcPct val="0"/>
            </a:spcBef>
            <a:spcAft>
              <a:spcPct val="35000"/>
            </a:spcAft>
            <a:buNone/>
          </a:pPr>
          <a:r>
            <a:rPr lang="en-US" sz="1000" b="0" kern="1200">
              <a:latin typeface="ADLaM Display" panose="02010000000000000000" pitchFamily="2" charset="0"/>
              <a:ea typeface="ADLaM Display" panose="02010000000000000000" pitchFamily="2" charset="0"/>
              <a:cs typeface="ADLaM Display" panose="02010000000000000000" pitchFamily="2" charset="0"/>
            </a:rPr>
            <a:t>AI Service running</a:t>
          </a:r>
          <a:endParaRPr lang="en-US" sz="1000" kern="1200"/>
        </a:p>
      </dsp:txBody>
      <dsp:txXfrm>
        <a:off x="500531" y="704857"/>
        <a:ext cx="797270" cy="797118"/>
      </dsp:txXfrm>
    </dsp:sp>
  </dsp:spTree>
</dsp:drawing>
</file>

<file path=word/diagrams/layout1.xml><?xml version="1.0" encoding="utf-8"?>
<dgm:layoutDef xmlns:dgm="http://schemas.openxmlformats.org/drawingml/2006/diagram" xmlns:a="http://schemas.openxmlformats.org/drawingml/2006/main" uniqueId="urn:microsoft.com/office/officeart/2011/layout/CircleProcess">
  <dgm:title val="Circle Process"/>
  <dgm:desc val="Use to show sequential steps in a process. Limited to eleven Level 1 shapes with an unlimited number of Level 2 shapes. Works best with small amounts of text. Unused text does not appear, but remains available if you switch layouts."/>
  <dgm:catLst>
    <dgm:cat type="process" pri="8500"/>
    <dgm:cat type="officeonline" pri="8500"/>
  </dgm:catLst>
  <dgm:sampData>
    <dgm:dataModel>
      <dgm:ptLst>
        <dgm:pt modelId="0" type="doc"/>
        <dgm:pt modelId="10">
          <dgm:prSet phldr="1"/>
        </dgm:pt>
        <dgm:pt modelId="20">
          <dgm:prSet phldr="1"/>
        </dgm:pt>
        <dgm:pt modelId="30">
          <dgm:prSet phldr="1"/>
        </dgm:pt>
      </dgm:ptLst>
      <dgm:cxnLst>
        <dgm:cxn modelId="40" srcId="0" destId="10" srcOrd="0" destOrd="0"/>
        <dgm:cxn modelId="50" srcId="0" destId="20" srcOrd="1" destOrd="0"/>
        <dgm:cxn modelId="60" srcId="0" destId="30" srcOrd="2" destOrd="0"/>
      </dgm:cxnLst>
      <dgm:bg/>
      <dgm:whole/>
    </dgm:dataModel>
  </dgm:sampData>
  <dgm:styleData>
    <dgm:dataModel>
      <dgm:ptLst>
        <dgm:pt modelId="0" type="doc"/>
        <dgm:pt modelId="10">
          <dgm:prSet phldr="1"/>
        </dgm:pt>
        <dgm:pt modelId="20">
          <dgm:prSet phldr="1"/>
        </dgm:pt>
      </dgm:ptLst>
      <dgm:cxnLst>
        <dgm:cxn modelId="30" srcId="0" destId="10" srcOrd="0" destOrd="0"/>
        <dgm:cxn modelId="4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50" srcId="0" destId="10" srcOrd="0" destOrd="0"/>
        <dgm:cxn modelId="60" srcId="0" destId="20" srcOrd="1" destOrd="0"/>
        <dgm:cxn modelId="70" srcId="0" destId="30" srcOrd="2" destOrd="0"/>
        <dgm:cxn modelId="80" srcId="0" destId="40" srcOrd="3" destOrd="0"/>
      </dgm:cxnLst>
      <dgm:bg/>
      <dgm:whole/>
    </dgm:dataModel>
  </dgm:clrData>
  <dgm:layoutNode name="Name0">
    <dgm:varLst>
      <dgm:chMax val="11"/>
      <dgm:chPref val="11"/>
      <dgm:dir/>
      <dgm:resizeHandles/>
    </dgm:varLst>
    <dgm:shape xmlns:r="http://schemas.openxmlformats.org/officeDocument/2006/relationships" r:blip="">
      <dgm:adjLst/>
    </dgm:shape>
    <dgm:choose name="Name1">
      <dgm:if name="Name2" func="var" arg="dir" op="equ" val="norm">
        <dgm:choose name="Name3">
          <dgm:if name="Name4" axis="ch" ptType="node" func="cnt" op="equ" val="1">
            <dgm:alg type="composite">
              <dgm:param type="ar" val="0.6383"/>
            </dgm:alg>
            <dgm:constrLst>
              <dgm:constr type="primFontSz" for="des" forName="Child1" val="65"/>
              <dgm:constr type="primFontSz" for="des" forName="Parent1" val="65"/>
              <dgm:constr type="primFontSz" for="des" forName="Child1" refType="primFontSz" refFor="des" refForName="Parent1" op="lte"/>
              <dgm:constr type="l" for="ch" forName="Parent1" refType="w" fact="0.1667"/>
              <dgm:constr type="t" for="ch" forName="Parent1" refType="h" fact="0.1064"/>
              <dgm:constr type="w" for="ch" forName="Parent1" refType="w" fact="0.6667"/>
              <dgm:constr type="h" for="ch" forName="Parent1" refType="h" fact="0.4255"/>
              <dgm:constr type="l" for="ch" forName="Accent1" refType="w" fact="0"/>
              <dgm:constr type="t" for="ch" forName="Accent1" refType="h" fact="0"/>
              <dgm:constr type="w" for="ch" forName="Accent1" refType="w"/>
              <dgm:constr type="h" for="ch" forName="Accent1" refType="h" fact="0.6383"/>
              <dgm:constr type="l" for="ch" forName="ParentBackground1" refType="w" fact="0.0333"/>
              <dgm:constr type="t" for="ch" forName="ParentBackground1" refType="h" fact="0.0213"/>
              <dgm:constr type="w" for="ch" forName="ParentBackground1" refType="w" fact="0.9333"/>
              <dgm:constr type="h" for="ch" forName="ParentBackground1" refType="h" fact="0.5957"/>
              <dgm:constr type="l" for="ch" forName="Child1" refType="w" fact="0.0333"/>
              <dgm:constr type="t" for="ch" forName="Child1" refType="h" fact="0.6574"/>
              <dgm:constr type="w" for="ch" forName="Child1" refType="w" fact="0.9333"/>
              <dgm:constr type="h" for="ch" forName="Child1" refType="h" fact="0.3426"/>
            </dgm:constrLst>
          </dgm:if>
          <dgm:if name="Name5" axis="ch" ptType="node" func="cnt" op="equ" val="2">
            <dgm:alg type="composite">
              <dgm:param type="ar" val="1.2659"/>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Parent2" refType="primFontSz" refFor="des" refForName="Parent1" op="equ"/>
              <dgm:constr type="primFontSz" for="des" forName="Child2" refType="primFontSz" refFor="des" refForName="Child1" op="equ"/>
              <dgm:constr type="l" for="ch" forName="Parent2" refType="w" fact="0.6249"/>
              <dgm:constr type="t" for="ch" forName="Parent2" refType="h" fact="0.2022"/>
              <dgm:constr type="w" for="ch" forName="Parent2" refType="w" fact="0.3001"/>
              <dgm:constr type="h" for="ch" forName="Parent2" refType="h" fact="0.3799"/>
              <dgm:constr type="l" for="ch" forName="Parent1" refType="w" fact="0.1597"/>
              <dgm:constr type="t" for="ch" forName="Parent1" refType="h" fact="0.2022"/>
              <dgm:constr type="w" for="ch" forName="Parent1" refType="w" fact="0.3001"/>
              <dgm:constr type="h" for="ch" forName="Parent1" refType="h" fact="0.3799"/>
              <dgm:constr type="l" for="ch" forName="Accent2" refType="w" fact="0.5498"/>
              <dgm:constr type="t" for="ch" forName="Accent2" refType="h" fact="0.1072"/>
              <dgm:constr type="w" for="ch" forName="Accent2" refType="w" fact="0.4502"/>
              <dgm:constr type="h" for="ch" forName="Accent2" refType="h" fact="0.5699"/>
              <dgm:constr type="l" for="ch" forName="ParentBackground2" refType="w" fact="0.5648"/>
              <dgm:constr type="t" for="ch" forName="ParentBackground2" refType="h" fact="0.1262"/>
              <dgm:constr type="w" for="ch" forName="ParentBackground2" refType="w" fact="0.4201"/>
              <dgm:constr type="h" for="ch" forName="ParentBackground2" refType="h" fact="0.5319"/>
              <dgm:constr type="l" for="ch" forName="Child2" refType="w" fact="0.5648"/>
              <dgm:constr type="t" for="ch" forName="Child2" refType="h" fact="0.6876"/>
              <dgm:constr type="w" for="ch" forName="Child2" refType="w" fact="0.4201"/>
              <dgm:constr type="h" for="ch" forName="Child2" refType="h" fact="0.3124"/>
              <dgm:constr type="l" for="ch" forName="Accent1" refType="w" fact="-0.0086"/>
              <dgm:constr type="t" for="ch" forName="Accent1" refType="h" fact="-0.0109"/>
              <dgm:constr type="w" for="ch" forName="Accent1" refType="w" fact="0.6367"/>
              <dgm:constr type="h" for="ch" forName="Accent1" refType="h" fact="0.806"/>
              <dgm:constr type="l" for="ch" forName="ParentBackground1" refType="w" fact="0.0997"/>
              <dgm:constr type="t" for="ch" forName="ParentBackground1" refType="h" fact="0.1262"/>
              <dgm:constr type="w" for="ch" forName="ParentBackground1" refType="w" fact="0.4201"/>
              <dgm:constr type="h" for="ch" forName="ParentBackground1" refType="h" fact="0.5319"/>
              <dgm:constr type="l" for="ch" forName="Child1" refType="w" fact="0.0997"/>
              <dgm:constr type="t" for="ch" forName="Child1" refType="h" fact="0.6876"/>
              <dgm:constr type="w" for="ch" forName="Child1" refType="w" fact="0.4201"/>
              <dgm:constr type="h" for="ch" forName="Child1" refType="h" fact="0.3124"/>
            </dgm:constrLst>
          </dgm:if>
          <dgm:if name="Name6" axis="ch" ptType="node" func="cnt" op="equ" val="3">
            <dgm:alg type="composite">
              <dgm:param type="ar" val="1.8548"/>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Parent2" refType="primFontSz" refFor="des" refForName="Parent1" op="equ"/>
              <dgm:constr type="primFontSz" for="des" forName="Parent3" refType="primFontSz" refFor="des" refForName="Parent1" op="equ"/>
              <dgm:constr type="primFontSz" for="des" forName="Child2" refType="primFontSz" refFor="des" refForName="Child1" op="equ"/>
              <dgm:constr type="primFontSz" for="des" forName="Child3" refType="primFontSz" refFor="des" refForName="Child1" op="equ"/>
              <dgm:constr type="l" for="ch" forName="Parent3" refType="w" fact="0.744"/>
              <dgm:constr type="t" for="ch" forName="Parent3" refType="h" fact="0.2022"/>
              <dgm:constr type="w" for="ch" forName="Parent3" refType="w" fact="0.2048"/>
              <dgm:constr type="h" for="ch" forName="Parent3" refType="h" fact="0.3799"/>
              <dgm:constr type="l" for="ch" forName="Parent2" refType="w" fact="0.4265"/>
              <dgm:constr type="t" for="ch" forName="Parent2" refType="h" fact="0.2022"/>
              <dgm:constr type="w" for="ch" forName="Parent2" refType="w" fact="0.2048"/>
              <dgm:constr type="h" for="ch" forName="Parent2" refType="h" fact="0.3799"/>
              <dgm:constr type="l" for="ch" forName="Parent1" refType="w" fact="0.109"/>
              <dgm:constr type="t" for="ch" forName="Parent1" refType="h" fact="0.2022"/>
              <dgm:constr type="w" for="ch" forName="Parent1" refType="w" fact="0.2048"/>
              <dgm:constr type="h" for="ch" forName="Parent1" refType="h" fact="0.3799"/>
              <dgm:constr type="l" for="ch" forName="Accent3" refType="w" fact="0.6928"/>
              <dgm:constr type="t" for="ch" forName="Accent3" refType="h" fact="0.1072"/>
              <dgm:constr type="w" for="ch" forName="Accent3" refType="w" fact="0.3072"/>
              <dgm:constr type="h" for="ch" forName="Accent3" refType="h" fact="0.5699"/>
              <dgm:constr type="l" for="ch" forName="ParentBackground3" refType="w" fact="0.703"/>
              <dgm:constr type="t" for="ch" forName="ParentBackground3" refType="h" fact="0.1262"/>
              <dgm:constr type="w" for="ch" forName="ParentBackground3" refType="w" fact="0.2868"/>
              <dgm:constr type="h" for="ch" forName="ParentBackground3" refType="h" fact="0.5319"/>
              <dgm:constr type="l" for="ch" forName="Child3" refType="w" fact="0.703"/>
              <dgm:constr type="t" for="ch" forName="Child3" refType="h" fact="0.6876"/>
              <dgm:constr type="w" for="ch" forName="Child3" refType="w" fact="0.2868"/>
              <dgm:constr type="h" for="ch" forName="Child3" refType="h" fact="0.3124"/>
              <dgm:constr type="l" for="ch" forName="Accent2" refType="w" fact="0.3122"/>
              <dgm:constr type="t" for="ch" forName="Accent2" refType="h" fact="-0.0109"/>
              <dgm:constr type="w" for="ch" forName="Accent2" refType="w" fact="0.4334"/>
              <dgm:constr type="h" for="ch" forName="Accent2" refType="h" fact="0.806"/>
              <dgm:constr type="l" for="ch" forName="ParentBackground2" refType="w" fact="0.3855"/>
              <dgm:constr type="t" for="ch" forName="ParentBackground2" refType="h" fact="0.1262"/>
              <dgm:constr type="w" for="ch" forName="ParentBackground2" refType="w" fact="0.2868"/>
              <dgm:constr type="h" for="ch" forName="ParentBackground2" refType="h" fact="0.5319"/>
              <dgm:constr type="l" for="ch" forName="Child2" refType="w" fact="0.3855"/>
              <dgm:constr type="t" for="ch" forName="Child2" refType="h" fact="0.6876"/>
              <dgm:constr type="w" for="ch" forName="Child2" refType="w" fact="0.2868"/>
              <dgm:constr type="h" for="ch" forName="Child2" refType="h" fact="0.3124"/>
              <dgm:constr type="l" for="ch" forName="Accent1" refType="w" fact="-0.0053"/>
              <dgm:constr type="t" for="ch" forName="Accent1" refType="h" fact="-0.0109"/>
              <dgm:constr type="w" for="ch" forName="Accent1" refType="w" fact="0.4334"/>
              <dgm:constr type="h" for="ch" forName="Accent1" refType="h" fact="0.806"/>
              <dgm:constr type="l" for="ch" forName="ParentBackground1" refType="w" fact="0.068"/>
              <dgm:constr type="t" for="ch" forName="ParentBackground1" refType="h" fact="0.1262"/>
              <dgm:constr type="w" for="ch" forName="ParentBackground1" refType="w" fact="0.2868"/>
              <dgm:constr type="h" for="ch" forName="ParentBackground1" refType="h" fact="0.5319"/>
              <dgm:constr type="l" for="ch" forName="Child1" refType="w" fact="0.068"/>
              <dgm:constr type="t" for="ch" forName="Child1" refType="h" fact="0.6876"/>
              <dgm:constr type="w" for="ch" forName="Child1" refType="w" fact="0.2868"/>
              <dgm:constr type="h" for="ch" forName="Child1" refType="h" fact="0.3124"/>
            </dgm:constrLst>
          </dgm:if>
          <dgm:if name="Name7" axis="ch" ptType="node" func="cnt" op="equ" val="4">
            <dgm:alg type="composite">
              <dgm:param type="ar" val="2.4437"/>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l" for="ch" forName="Parent4" refType="w" fact="0.8057"/>
              <dgm:constr type="t" for="ch" forName="Parent4" refType="h" fact="0.2022"/>
              <dgm:constr type="w" for="ch" forName="Parent4" refType="w" fact="0.1555"/>
              <dgm:constr type="h" for="ch" forName="Parent4" refType="h" fact="0.3799"/>
              <dgm:constr type="l" for="ch" forName="Parent3" refType="w" fact="0.5647"/>
              <dgm:constr type="t" for="ch" forName="Parent3" refType="h" fact="0.2022"/>
              <dgm:constr type="w" for="ch" forName="Parent3" refType="w" fact="0.1555"/>
              <dgm:constr type="h" for="ch" forName="Parent3" refType="h" fact="0.3799"/>
              <dgm:constr type="l" for="ch" forName="Parent2" refType="w" fact="0.3237"/>
              <dgm:constr type="t" for="ch" forName="Parent2" refType="h" fact="0.2022"/>
              <dgm:constr type="w" for="ch" forName="Parent2" refType="w" fact="0.1555"/>
              <dgm:constr type="h" for="ch" forName="Parent2" refType="h" fact="0.3799"/>
              <dgm:constr type="l" for="ch" forName="Parent1" refType="w" fact="0.0827"/>
              <dgm:constr type="t" for="ch" forName="Parent1" refType="h" fact="0.2022"/>
              <dgm:constr type="w" for="ch" forName="Parent1" refType="w" fact="0.1555"/>
              <dgm:constr type="h" for="ch" forName="Parent1" refType="h" fact="0.3799"/>
              <dgm:constr type="l" for="ch" forName="Accent4" refType="w" fact="0.7668"/>
              <dgm:constr type="t" for="ch" forName="Accent4" refType="h" fact="0.1072"/>
              <dgm:constr type="w" for="ch" forName="Accent4" refType="w" fact="0.2332"/>
              <dgm:constr type="h" for="ch" forName="Accent4" refType="h" fact="0.5699"/>
              <dgm:constr type="l" for="ch" forName="ParentBackground4" refType="w" fact="0.7746"/>
              <dgm:constr type="t" for="ch" forName="ParentBackground4" refType="h" fact="0.1262"/>
              <dgm:constr type="w" for="ch" forName="ParentBackground4" refType="w" fact="0.2177"/>
              <dgm:constr type="h" for="ch" forName="ParentBackground4" refType="h" fact="0.5319"/>
              <dgm:constr type="l" for="ch" forName="Child4" refType="w" fact="0.7746"/>
              <dgm:constr type="t" for="ch" forName="Child4" refType="h" fact="0.6876"/>
              <dgm:constr type="w" for="ch" forName="Child4" refType="w" fact="0.2177"/>
              <dgm:constr type="h" for="ch" forName="Child4" refType="h" fact="0.3124"/>
              <dgm:constr type="l" for="ch" forName="Accent3" refType="w" fact="0.4765"/>
              <dgm:constr type="t" for="ch" forName="Accent3" refType="h" fact="-0.0109"/>
              <dgm:constr type="w" for="ch" forName="Accent3" refType="w" fact="0.3298"/>
              <dgm:constr type="h" for="ch" forName="Accent3" refType="h" fact="0.806"/>
              <dgm:constr type="l" for="ch" forName="ParentBackground3" refType="w" fact="0.5336"/>
              <dgm:constr type="t" for="ch" forName="ParentBackground3" refType="h" fact="0.1262"/>
              <dgm:constr type="w" for="ch" forName="ParentBackground3" refType="w" fact="0.2177"/>
              <dgm:constr type="h" for="ch" forName="ParentBackground3" refType="h" fact="0.5319"/>
              <dgm:constr type="l" for="ch" forName="Child3" refType="w" fact="0.5336"/>
              <dgm:constr type="t" for="ch" forName="Child3" refType="h" fact="0.6876"/>
              <dgm:constr type="w" for="ch" forName="Child3" refType="w" fact="0.2177"/>
              <dgm:constr type="h" for="ch" forName="Child3" refType="h" fact="0.3124"/>
              <dgm:constr type="l" for="ch" forName="Accent2" refType="w" fact="0.2365"/>
              <dgm:constr type="t" for="ch" forName="Accent2" refType="h" fact="-0.0109"/>
              <dgm:constr type="w" for="ch" forName="Accent2" refType="w" fact="0.3298"/>
              <dgm:constr type="h" for="ch" forName="Accent2" refType="h" fact="0.806"/>
              <dgm:constr type="l" for="ch" forName="ParentBackground2" refType="w" fact="0.2926"/>
              <dgm:constr type="t" for="ch" forName="ParentBackground2" refType="h" fact="0.1262"/>
              <dgm:constr type="w" for="ch" forName="ParentBackground2" refType="w" fact="0.2177"/>
              <dgm:constr type="h" for="ch" forName="ParentBackground2" refType="h" fact="0.5319"/>
              <dgm:constr type="l" for="ch" forName="Child2" refType="w" fact="0.2926"/>
              <dgm:constr type="t" for="ch" forName="Child2" refType="h" fact="0.6876"/>
              <dgm:constr type="w" for="ch" forName="Child2" refType="w" fact="0.2177"/>
              <dgm:constr type="h" for="ch" forName="Child2" refType="h" fact="0.3124"/>
              <dgm:constr type="l" for="ch" forName="Accent1" refType="w" fact="-0.0045"/>
              <dgm:constr type="t" for="ch" forName="Accent1" refType="h" fact="-0.0109"/>
              <dgm:constr type="w" for="ch" forName="Accent1" refType="w" fact="0.3298"/>
              <dgm:constr type="h" for="ch" forName="Accent1" refType="h" fact="0.806"/>
              <dgm:constr type="l" for="ch" forName="ParentBackground1" refType="w" fact="0.0516"/>
              <dgm:constr type="t" for="ch" forName="ParentBackground1" refType="h" fact="0.1262"/>
              <dgm:constr type="w" for="ch" forName="ParentBackground1" refType="w" fact="0.2177"/>
              <dgm:constr type="h" for="ch" forName="ParentBackground1" refType="h" fact="0.5319"/>
              <dgm:constr type="l" for="ch" forName="Child1" refType="w" fact="0.0516"/>
              <dgm:constr type="t" for="ch" forName="Child1" refType="h" fact="0.6876"/>
              <dgm:constr type="w" for="ch" forName="Child1" refType="w" fact="0.2177"/>
              <dgm:constr type="h" for="ch" forName="Child1" refType="h" fact="0.3124"/>
            </dgm:constrLst>
          </dgm:if>
          <dgm:if name="Name8" axis="ch" ptType="node" func="cnt" op="equ" val="5">
            <dgm:alg type="composite">
              <dgm:param type="ar" val="3.0325"/>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l" for="ch" forName="Parent5" refType="w" fact="0.8434"/>
              <dgm:constr type="t" for="ch" forName="Parent5" refType="h" fact="0.2022"/>
              <dgm:constr type="w" for="ch" forName="Parent5" refType="w" fact="0.1253"/>
              <dgm:constr type="h" for="ch" forName="Parent5" refType="h" fact="0.3799"/>
              <dgm:constr type="l" for="ch" forName="Parent4" refType="w" fact="0.6492"/>
              <dgm:constr type="t" for="ch" forName="Parent4" refType="h" fact="0.2022"/>
              <dgm:constr type="w" for="ch" forName="Parent4" refType="w" fact="0.1253"/>
              <dgm:constr type="h" for="ch" forName="Parent4" refType="h" fact="0.3799"/>
              <dgm:constr type="l" for="ch" forName="Parent3" refType="w" fact="0.455"/>
              <dgm:constr type="t" for="ch" forName="Parent3" refType="h" fact="0.2022"/>
              <dgm:constr type="w" for="ch" forName="Parent3" refType="w" fact="0.1253"/>
              <dgm:constr type="h" for="ch" forName="Parent3" refType="h" fact="0.3799"/>
              <dgm:constr type="l" for="ch" forName="Parent2" refType="w" fact="0.2609"/>
              <dgm:constr type="t" for="ch" forName="Parent2" refType="h" fact="0.2022"/>
              <dgm:constr type="w" for="ch" forName="Parent2" refType="w" fact="0.1253"/>
              <dgm:constr type="h" for="ch" forName="Parent2" refType="h" fact="0.3799"/>
              <dgm:constr type="l" for="ch" forName="Parent1" refType="w" fact="0.0667"/>
              <dgm:constr type="t" for="ch" forName="Parent1" refType="h" fact="0.2022"/>
              <dgm:constr type="w" for="ch" forName="Parent1" refType="w" fact="0.1253"/>
              <dgm:constr type="h" for="ch" forName="Parent1" refType="h" fact="0.3799"/>
              <dgm:constr type="l" for="ch" forName="Accent5" refType="w" fact="0.8121"/>
              <dgm:constr type="t" for="ch" forName="Accent5" refType="h" fact="0.1072"/>
              <dgm:constr type="w" for="ch" forName="Accent5" refType="w" fact="0.1879"/>
              <dgm:constr type="h" for="ch" forName="Accent5" refType="h" fact="0.5699"/>
              <dgm:constr type="l" for="ch" forName="ParentBackground5" refType="w" fact="0.8183"/>
              <dgm:constr type="t" for="ch" forName="ParentBackground5" refType="h" fact="0.1262"/>
              <dgm:constr type="w" for="ch" forName="ParentBackground5" refType="w" fact="0.1754"/>
              <dgm:constr type="h" for="ch" forName="ParentBackground5" refType="h" fact="0.5319"/>
              <dgm:constr type="l" for="ch" forName="Child5" refType="w" fact="0.8183"/>
              <dgm:constr type="t" for="ch" forName="Child5" refType="h" fact="0.6876"/>
              <dgm:constr type="w" for="ch" forName="Child5" refType="w" fact="0.1754"/>
              <dgm:constr type="h" for="ch" forName="Child5" refType="h" fact="0.3124"/>
              <dgm:constr type="l" for="ch" forName="Accent4" refType="w" fact="0.5789"/>
              <dgm:constr type="t" for="ch" forName="Accent4" refType="h" fact="-0.0109"/>
              <dgm:constr type="w" for="ch" forName="Accent4" refType="w" fact="0.2657"/>
              <dgm:constr type="h" for="ch" forName="Accent4" refType="h" fact="0.806"/>
              <dgm:constr type="l" for="ch" forName="ParentBackground4" refType="w" fact="0.6242"/>
              <dgm:constr type="t" for="ch" forName="ParentBackground4" refType="h" fact="0.1262"/>
              <dgm:constr type="w" for="ch" forName="ParentBackground4" refType="w" fact="0.1754"/>
              <dgm:constr type="h" for="ch" forName="ParentBackground4" refType="h" fact="0.5319"/>
              <dgm:constr type="l" for="ch" forName="Child4" refType="w" fact="0.6242"/>
              <dgm:constr type="t" for="ch" forName="Child4" refType="h" fact="0.6876"/>
              <dgm:constr type="w" for="ch" forName="Child4" refType="w" fact="0.1754"/>
              <dgm:constr type="h" for="ch" forName="Child4" refType="h" fact="0.3124"/>
              <dgm:constr type="l" for="ch" forName="Accent3" refType="w" fact="0.3848"/>
              <dgm:constr type="t" for="ch" forName="Accent3" refType="h" fact="-0.0109"/>
              <dgm:constr type="w" for="ch" forName="Accent3" refType="w" fact="0.2657"/>
              <dgm:constr type="h" for="ch" forName="Accent3" refType="h" fact="0.806"/>
              <dgm:constr type="l" for="ch" forName="ParentBackground3" refType="w" fact="0.43"/>
              <dgm:constr type="t" for="ch" forName="ParentBackground3" refType="h" fact="0.1262"/>
              <dgm:constr type="w" for="ch" forName="ParentBackground3" refType="w" fact="0.1754"/>
              <dgm:constr type="h" for="ch" forName="ParentBackground3" refType="h" fact="0.5319"/>
              <dgm:constr type="l" for="ch" forName="Child3" refType="w" fact="0.43"/>
              <dgm:constr type="t" for="ch" forName="Child3" refType="h" fact="0.6876"/>
              <dgm:constr type="w" for="ch" forName="Child3" refType="w" fact="0.1754"/>
              <dgm:constr type="h" for="ch" forName="Child3" refType="h" fact="0.3124"/>
              <dgm:constr type="l" for="ch" forName="Accent2" refType="w" fact="0.1906"/>
              <dgm:constr type="t" for="ch" forName="Accent2" refType="h" fact="-0.0109"/>
              <dgm:constr type="w" for="ch" forName="Accent2" refType="w" fact="0.2657"/>
              <dgm:constr type="h" for="ch" forName="Accent2" refType="h" fact="0.806"/>
              <dgm:constr type="l" for="ch" forName="ParentBackground2" refType="w" fact="0.2358"/>
              <dgm:constr type="t" for="ch" forName="ParentBackground2" refType="h" fact="0.1262"/>
              <dgm:constr type="w" for="ch" forName="ParentBackground2" refType="w" fact="0.1754"/>
              <dgm:constr type="h" for="ch" forName="ParentBackground2" refType="h" fact="0.5319"/>
              <dgm:constr type="l" for="ch" forName="Child2" refType="w" fact="0.2358"/>
              <dgm:constr type="t" for="ch" forName="Child2" refType="h" fact="0.6876"/>
              <dgm:constr type="w" for="ch" forName="Child2" refType="w" fact="0.1754"/>
              <dgm:constr type="h" for="ch" forName="Child2" refType="h" fact="0.3124"/>
              <dgm:constr type="l" for="ch" forName="Accent1" refType="w" fact="-0.0036"/>
              <dgm:constr type="t" for="ch" forName="Accent1" refType="h" fact="-0.0109"/>
              <dgm:constr type="w" for="ch" forName="Accent1" refType="w" fact="0.2657"/>
              <dgm:constr type="h" for="ch" forName="Accent1" refType="h" fact="0.806"/>
              <dgm:constr type="l" for="ch" forName="ParentBackground1" refType="w" fact="0.0416"/>
              <dgm:constr type="t" for="ch" forName="ParentBackground1" refType="h" fact="0.1262"/>
              <dgm:constr type="w" for="ch" forName="ParentBackground1" refType="w" fact="0.1754"/>
              <dgm:constr type="h" for="ch" forName="ParentBackground1" refType="h" fact="0.5319"/>
              <dgm:constr type="l" for="ch" forName="Child1" refType="w" fact="0.0416"/>
              <dgm:constr type="t" for="ch" forName="Child1" refType="h" fact="0.6876"/>
              <dgm:constr type="w" for="ch" forName="Child1" refType="w" fact="0.1754"/>
              <dgm:constr type="h" for="ch" forName="Child1" refType="h" fact="0.3124"/>
            </dgm:constrLst>
          </dgm:if>
          <dgm:if name="Name9" axis="ch" ptType="node" func="cnt" op="equ" val="6">
            <dgm:alg type="composite">
              <dgm:param type="ar" val="3.6214"/>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l" for="ch" forName="Parent6" refType="w" fact="0.8689"/>
              <dgm:constr type="t" for="ch" forName="Parent6" refType="h" fact="0.2022"/>
              <dgm:constr type="w" for="ch" forName="Parent6" refType="w" fact="0.1049"/>
              <dgm:constr type="h" for="ch" forName="Parent6" refType="h" fact="0.3799"/>
              <dgm:constr type="l" for="ch" forName="Parent5" refType="w" fact="0.7063"/>
              <dgm:constr type="t" for="ch" forName="Parent5" refType="h" fact="0.2022"/>
              <dgm:constr type="w" for="ch" forName="Parent5" refType="w" fact="0.1049"/>
              <dgm:constr type="h" for="ch" forName="Parent5" refType="h" fact="0.3799"/>
              <dgm:constr type="l" for="ch" forName="Parent4" refType="w" fact="0.5437"/>
              <dgm:constr type="t" for="ch" forName="Parent4" refType="h" fact="0.2022"/>
              <dgm:constr type="w" for="ch" forName="Parent4" refType="w" fact="0.1049"/>
              <dgm:constr type="h" for="ch" forName="Parent4" refType="h" fact="0.3799"/>
              <dgm:constr type="l" for="ch" forName="Parent3" refType="w" fact="0.381"/>
              <dgm:constr type="t" for="ch" forName="Parent3" refType="h" fact="0.2022"/>
              <dgm:constr type="w" for="ch" forName="Parent3" refType="w" fact="0.1049"/>
              <dgm:constr type="h" for="ch" forName="Parent3" refType="h" fact="0.3799"/>
              <dgm:constr type="l" for="ch" forName="Parent2" refType="w" fact="0.2184"/>
              <dgm:constr type="t" for="ch" forName="Parent2" refType="h" fact="0.2022"/>
              <dgm:constr type="w" for="ch" forName="Parent2" refType="w" fact="0.1049"/>
              <dgm:constr type="h" for="ch" forName="Parent2" refType="h" fact="0.3799"/>
              <dgm:constr type="l" for="ch" forName="Parent1" refType="w" fact="0.0558"/>
              <dgm:constr type="t" for="ch" forName="Parent1" refType="h" fact="0.2022"/>
              <dgm:constr type="w" for="ch" forName="Parent1" refType="w" fact="0.1049"/>
              <dgm:constr type="h" for="ch" forName="Parent1" refType="h" fact="0.3799"/>
              <dgm:constr type="l" for="ch" forName="Accent6" refType="w" fact="0.8426"/>
              <dgm:constr type="t" for="ch" forName="Accent6" refType="h" fact="0.1072"/>
              <dgm:constr type="w" for="ch" forName="Accent6" refType="w" fact="0.1574"/>
              <dgm:constr type="h" for="ch" forName="Accent6" refType="h" fact="0.5699"/>
              <dgm:constr type="l" for="ch" forName="ParentBackground6" refType="w" fact="0.8479"/>
              <dgm:constr type="t" for="ch" forName="ParentBackground6" refType="h" fact="0.1262"/>
              <dgm:constr type="w" for="ch" forName="ParentBackground6" refType="w" fact="0.1469"/>
              <dgm:constr type="h" for="ch" forName="ParentBackground6" refType="h" fact="0.5319"/>
              <dgm:constr type="l" for="ch" forName="Child6" refType="w" fact="0.8479"/>
              <dgm:constr type="t" for="ch" forName="Child6" refType="h" fact="0.6876"/>
              <dgm:constr type="w" for="ch" forName="Child6" refType="w" fact="0.1469"/>
              <dgm:constr type="h" for="ch" forName="Child6" refType="h" fact="0.3124"/>
              <dgm:constr type="l" for="ch" forName="Accent5" refType="w" fact="0.6474"/>
              <dgm:constr type="t" for="ch" forName="Accent5" refType="h" fact="-0.0109"/>
              <dgm:constr type="w" for="ch" forName="Accent5" refType="w" fact="0.2226"/>
              <dgm:constr type="h" for="ch" forName="Accent5" refType="h" fact="0.806"/>
              <dgm:constr type="l" for="ch" forName="ParentBackground5" refType="w" fact="0.6853"/>
              <dgm:constr type="t" for="ch" forName="ParentBackground5" refType="h" fact="0.1262"/>
              <dgm:constr type="w" for="ch" forName="ParentBackground5" refType="w" fact="0.1469"/>
              <dgm:constr type="h" for="ch" forName="ParentBackground5" refType="h" fact="0.5319"/>
              <dgm:constr type="l" for="ch" forName="Child5" refType="w" fact="0.6853"/>
              <dgm:constr type="t" for="ch" forName="Child5" refType="h" fact="0.6876"/>
              <dgm:constr type="w" for="ch" forName="Child5" refType="w" fact="0.1469"/>
              <dgm:constr type="h" for="ch" forName="Child5" refType="h" fact="0.3124"/>
              <dgm:constr type="l" for="ch" forName="Accent4" refType="w" fact="0.4848"/>
              <dgm:constr type="t" for="ch" forName="Accent4" refType="h" fact="-0.0109"/>
              <dgm:constr type="w" for="ch" forName="Accent4" refType="w" fact="0.2226"/>
              <dgm:constr type="h" for="ch" forName="Accent4" refType="h" fact="0.806"/>
              <dgm:constr type="l" for="ch" forName="ParentBackground4" refType="w" fact="0.5227"/>
              <dgm:constr type="t" for="ch" forName="ParentBackground4" refType="h" fact="0.1262"/>
              <dgm:constr type="w" for="ch" forName="ParentBackground4" refType="w" fact="0.1469"/>
              <dgm:constr type="h" for="ch" forName="ParentBackground4" refType="h" fact="0.5319"/>
              <dgm:constr type="l" for="ch" forName="Child4" refType="w" fact="0.5227"/>
              <dgm:constr type="t" for="ch" forName="Child4" refType="h" fact="0.6876"/>
              <dgm:constr type="w" for="ch" forName="Child4" refType="w" fact="0.1469"/>
              <dgm:constr type="h" for="ch" forName="Child4" refType="h" fact="0.3124"/>
              <dgm:constr type="l" for="ch" forName="Accent3" refType="w" fact="0.3222"/>
              <dgm:constr type="t" for="ch" forName="Accent3" refType="h" fact="-0.0109"/>
              <dgm:constr type="w" for="ch" forName="Accent3" refType="w" fact="0.2226"/>
              <dgm:constr type="h" for="ch" forName="Accent3" refType="h" fact="0.806"/>
              <dgm:constr type="l" for="ch" forName="ParentBackground3" refType="w" fact="0.3601"/>
              <dgm:constr type="t" for="ch" forName="ParentBackground3" refType="h" fact="0.1262"/>
              <dgm:constr type="w" for="ch" forName="ParentBackground3" refType="w" fact="0.1469"/>
              <dgm:constr type="h" for="ch" forName="ParentBackground3" refType="h" fact="0.5319"/>
              <dgm:constr type="l" for="ch" forName="Child3" refType="w" fact="0.3601"/>
              <dgm:constr type="t" for="ch" forName="Child3" refType="h" fact="0.6876"/>
              <dgm:constr type="w" for="ch" forName="Child3" refType="w" fact="0.1469"/>
              <dgm:constr type="h" for="ch" forName="Child3" refType="h" fact="0.3124"/>
              <dgm:constr type="l" for="ch" forName="Accent2" refType="w" fact="0.1596"/>
              <dgm:constr type="t" for="ch" forName="Accent2" refType="h" fact="-0.0109"/>
              <dgm:constr type="w" for="ch" forName="Accent2" refType="w" fact="0.2226"/>
              <dgm:constr type="h" for="ch" forName="Accent2" refType="h" fact="0.806"/>
              <dgm:constr type="l" for="ch" forName="ParentBackground2" refType="w" fact="0.1975"/>
              <dgm:constr type="t" for="ch" forName="ParentBackground2" refType="h" fact="0.1262"/>
              <dgm:constr type="w" for="ch" forName="ParentBackground2" refType="w" fact="0.1469"/>
              <dgm:constr type="h" for="ch" forName="ParentBackground2" refType="h" fact="0.5319"/>
              <dgm:constr type="l" for="ch" forName="Child2" refType="w" fact="0.1975"/>
              <dgm:constr type="t" for="ch" forName="Child2" refType="h" fact="0.6876"/>
              <dgm:constr type="w" for="ch" forName="Child2" refType="w" fact="0.1469"/>
              <dgm:constr type="h" for="ch" forName="Child2" refType="h" fact="0.3124"/>
              <dgm:constr type="l" for="ch" forName="Accent1" refType="w" fact="-0.003"/>
              <dgm:constr type="t" for="ch" forName="Accent1" refType="h" fact="-0.0109"/>
              <dgm:constr type="w" for="ch" forName="Accent1" refType="w" fact="0.2226"/>
              <dgm:constr type="h" for="ch" forName="Accent1" refType="h" fact="0.806"/>
              <dgm:constr type="l" for="ch" forName="ParentBackground1" refType="w" fact="0.0348"/>
              <dgm:constr type="t" for="ch" forName="ParentBackground1" refType="h" fact="0.1262"/>
              <dgm:constr type="w" for="ch" forName="ParentBackground1" refType="w" fact="0.1469"/>
              <dgm:constr type="h" for="ch" forName="ParentBackground1" refType="h" fact="0.5319"/>
              <dgm:constr type="l" for="ch" forName="Child1" refType="w" fact="0.0348"/>
              <dgm:constr type="t" for="ch" forName="Child1" refType="h" fact="0.6876"/>
              <dgm:constr type="w" for="ch" forName="Child1" refType="w" fact="0.1469"/>
              <dgm:constr type="h" for="ch" forName="Child1" refType="h" fact="0.3124"/>
            </dgm:constrLst>
          </dgm:if>
          <dgm:if name="Name10" axis="ch" ptType="node" func="cnt" op="equ" val="7">
            <dgm:alg type="composite">
              <dgm:param type="ar" val="4.2103"/>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l" for="ch" forName="Parent7" refType="w" fact="0.8872"/>
              <dgm:constr type="t" for="ch" forName="Parent7" refType="h" fact="0.2022"/>
              <dgm:constr type="w" for="ch" forName="Parent7" refType="w" fact="0.0902"/>
              <dgm:constr type="h" for="ch" forName="Parent7" refType="h" fact="0.3799"/>
              <dgm:constr type="l" for="ch" forName="Parent6" refType="w" fact="0.7473"/>
              <dgm:constr type="t" for="ch" forName="Parent6" refType="h" fact="0.2022"/>
              <dgm:constr type="w" for="ch" forName="Parent6" refType="w" fact="0.0902"/>
              <dgm:constr type="h" for="ch" forName="Parent6" refType="h" fact="0.3799"/>
              <dgm:constr type="l" for="ch" forName="Parent5" refType="w" fact="0.6075"/>
              <dgm:constr type="t" for="ch" forName="Parent5" refType="h" fact="0.2022"/>
              <dgm:constr type="w" for="ch" forName="Parent5" refType="w" fact="0.0902"/>
              <dgm:constr type="h" for="ch" forName="Parent5" refType="h" fact="0.3799"/>
              <dgm:constr type="l" for="ch" forName="Parent4" refType="w" fact="0.4676"/>
              <dgm:constr type="t" for="ch" forName="Parent4" refType="h" fact="0.2022"/>
              <dgm:constr type="w" for="ch" forName="Parent4" refType="w" fact="0.0902"/>
              <dgm:constr type="h" for="ch" forName="Parent4" refType="h" fact="0.3799"/>
              <dgm:constr type="l" for="ch" forName="Parent3" refType="w" fact="0.3277"/>
              <dgm:constr type="t" for="ch" forName="Parent3" refType="h" fact="0.2022"/>
              <dgm:constr type="w" for="ch" forName="Parent3" refType="w" fact="0.0902"/>
              <dgm:constr type="h" for="ch" forName="Parent3" refType="h" fact="0.3799"/>
              <dgm:constr type="l" for="ch" forName="Parent2" refType="w" fact="0.1879"/>
              <dgm:constr type="t" for="ch" forName="Parent2" refType="h" fact="0.2022"/>
              <dgm:constr type="w" for="ch" forName="Parent2" refType="w" fact="0.0902"/>
              <dgm:constr type="h" for="ch" forName="Parent2" refType="h" fact="0.3799"/>
              <dgm:constr type="l" for="ch" forName="Parent1" refType="w" fact="0.048"/>
              <dgm:constr type="t" for="ch" forName="Parent1" refType="h" fact="0.2022"/>
              <dgm:constr type="w" for="ch" forName="Parent1" refType="w" fact="0.0902"/>
              <dgm:constr type="h" for="ch" forName="Parent1" refType="h" fact="0.3799"/>
              <dgm:constr type="l" for="ch" forName="Accent7" refType="w" fact="0.8646"/>
              <dgm:constr type="t" for="ch" forName="Accent7" refType="h" fact="0.1072"/>
              <dgm:constr type="w" for="ch" forName="Accent7" refType="w" fact="0.1354"/>
              <dgm:constr type="h" for="ch" forName="Accent7" refType="h" fact="0.5699"/>
              <dgm:constr type="l" for="ch" forName="ParentBackground7" refType="w" fact="0.8692"/>
              <dgm:constr type="t" for="ch" forName="ParentBackground7" refType="h" fact="0.1262"/>
              <dgm:constr type="w" for="ch" forName="ParentBackground7" refType="w" fact="0.1263"/>
              <dgm:constr type="h" for="ch" forName="ParentBackground7" refType="h" fact="0.5319"/>
              <dgm:constr type="l" for="ch" forName="Child7" refType="w" fact="0.8692"/>
              <dgm:constr type="t" for="ch" forName="Child7" refType="h" fact="0.6876"/>
              <dgm:constr type="w" for="ch" forName="Child7" refType="w" fact="0.1263"/>
              <dgm:constr type="h" for="ch" forName="Child7" refType="h" fact="0.3124"/>
              <dgm:constr type="l" for="ch" forName="Accent6" refType="w" fact="0.6967"/>
              <dgm:constr type="t" for="ch" forName="Accent6" refType="h" fact="-0.0109"/>
              <dgm:constr type="w" for="ch" forName="Accent6" refType="w" fact="0.1915"/>
              <dgm:constr type="h" for="ch" forName="Accent6" refType="h" fact="0.806"/>
              <dgm:constr type="l" for="ch" forName="ParentBackground6" refType="w" fact="0.7293"/>
              <dgm:constr type="t" for="ch" forName="ParentBackground6" refType="h" fact="0.1262"/>
              <dgm:constr type="w" for="ch" forName="ParentBackground6" refType="w" fact="0.1263"/>
              <dgm:constr type="h" for="ch" forName="ParentBackground6" refType="h" fact="0.5319"/>
              <dgm:constr type="l" for="ch" forName="Child6" refType="w" fact="0.7293"/>
              <dgm:constr type="t" for="ch" forName="Child6" refType="h" fact="0.6876"/>
              <dgm:constr type="w" for="ch" forName="Child6" refType="w" fact="0.1263"/>
              <dgm:constr type="h" for="ch" forName="Child6" refType="h" fact="0.3124"/>
              <dgm:constr type="l" for="ch" forName="Accent5" refType="w" fact="0.5569"/>
              <dgm:constr type="t" for="ch" forName="Accent5" refType="h" fact="-0.0109"/>
              <dgm:constr type="w" for="ch" forName="Accent5" refType="w" fact="0.1915"/>
              <dgm:constr type="h" for="ch" forName="Accent5" refType="h" fact="0.806"/>
              <dgm:constr type="l" for="ch" forName="ParentBackground5" refType="w" fact="0.5894"/>
              <dgm:constr type="t" for="ch" forName="ParentBackground5" refType="h" fact="0.1262"/>
              <dgm:constr type="w" for="ch" forName="ParentBackground5" refType="w" fact="0.1263"/>
              <dgm:constr type="h" for="ch" forName="ParentBackground5" refType="h" fact="0.5319"/>
              <dgm:constr type="l" for="ch" forName="Child5" refType="w" fact="0.5894"/>
              <dgm:constr type="t" for="ch" forName="Child5" refType="h" fact="0.6876"/>
              <dgm:constr type="w" for="ch" forName="Child5" refType="w" fact="0.1263"/>
              <dgm:constr type="h" for="ch" forName="Child5" refType="h" fact="0.3124"/>
              <dgm:constr type="l" for="ch" forName="Accent4" refType="w" fact="0.417"/>
              <dgm:constr type="t" for="ch" forName="Accent4" refType="h" fact="-0.0109"/>
              <dgm:constr type="w" for="ch" forName="Accent4" refType="w" fact="0.1915"/>
              <dgm:constr type="h" for="ch" forName="Accent4" refType="h" fact="0.806"/>
              <dgm:constr type="l" for="ch" forName="ParentBackground4" refType="w" fact="0.4496"/>
              <dgm:constr type="t" for="ch" forName="ParentBackground4" refType="h" fact="0.1262"/>
              <dgm:constr type="w" for="ch" forName="ParentBackground4" refType="w" fact="0.1263"/>
              <dgm:constr type="h" for="ch" forName="ParentBackground4" refType="h" fact="0.5319"/>
              <dgm:constr type="l" for="ch" forName="Child4" refType="w" fact="0.4496"/>
              <dgm:constr type="t" for="ch" forName="Child4" refType="h" fact="0.6876"/>
              <dgm:constr type="w" for="ch" forName="Child4" refType="w" fact="0.1263"/>
              <dgm:constr type="h" for="ch" forName="Child4" refType="h" fact="0.3124"/>
              <dgm:constr type="l" for="ch" forName="Accent3" refType="w" fact="0.2771"/>
              <dgm:constr type="t" for="ch" forName="Accent3" refType="h" fact="-0.0109"/>
              <dgm:constr type="w" for="ch" forName="Accent3" refType="w" fact="0.1915"/>
              <dgm:constr type="h" for="ch" forName="Accent3" refType="h" fact="0.806"/>
              <dgm:constr type="l" for="ch" forName="ParentBackground3" refType="w" fact="0.3097"/>
              <dgm:constr type="t" for="ch" forName="ParentBackground3" refType="h" fact="0.1262"/>
              <dgm:constr type="w" for="ch" forName="ParentBackground3" refType="w" fact="0.1263"/>
              <dgm:constr type="h" for="ch" forName="ParentBackground3" refType="h" fact="0.5319"/>
              <dgm:constr type="l" for="ch" forName="Child3" refType="w" fact="0.3097"/>
              <dgm:constr type="t" for="ch" forName="Child3" refType="h" fact="0.6876"/>
              <dgm:constr type="w" for="ch" forName="Child3" refType="w" fact="0.1263"/>
              <dgm:constr type="h" for="ch" forName="Child3" refType="h" fact="0.3124"/>
              <dgm:constr type="l" for="ch" forName="Accent2" refType="w" fact="0.1373"/>
              <dgm:constr type="t" for="ch" forName="Accent2" refType="h" fact="-0.0109"/>
              <dgm:constr type="w" for="ch" forName="Accent2" refType="w" fact="0.1915"/>
              <dgm:constr type="h" for="ch" forName="Accent2" refType="h" fact="0.806"/>
              <dgm:constr type="l" for="ch" forName="ParentBackground2" refType="w" fact="0.1698"/>
              <dgm:constr type="t" for="ch" forName="ParentBackground2" refType="h" fact="0.1262"/>
              <dgm:constr type="w" for="ch" forName="ParentBackground2" refType="w" fact="0.1263"/>
              <dgm:constr type="h" for="ch" forName="ParentBackground2" refType="h" fact="0.5319"/>
              <dgm:constr type="l" for="ch" forName="Child2" refType="w" fact="0.1698"/>
              <dgm:constr type="t" for="ch" forName="Child2" refType="h" fact="0.6876"/>
              <dgm:constr type="w" for="ch" forName="Child2" refType="w" fact="0.1263"/>
              <dgm:constr type="h" for="ch" forName="Child2" refType="h" fact="0.3124"/>
              <dgm:constr type="l" for="ch" forName="Accent1" refType="w" fact="-0.0026"/>
              <dgm:constr type="t" for="ch" forName="Accent1" refType="h" fact="-0.0109"/>
              <dgm:constr type="w" for="ch" forName="Accent1" refType="w" fact="0.1915"/>
              <dgm:constr type="h" for="ch" forName="Accent1" refType="h" fact="0.806"/>
              <dgm:constr type="l" for="ch" forName="ParentBackground1" refType="w" fact="0.03"/>
              <dgm:constr type="t" for="ch" forName="ParentBackground1" refType="h" fact="0.1262"/>
              <dgm:constr type="w" for="ch" forName="ParentBackground1" refType="w" fact="0.1263"/>
              <dgm:constr type="h" for="ch" forName="ParentBackground1" refType="h" fact="0.5319"/>
              <dgm:constr type="l" for="ch" forName="Child1" refType="w" fact="0.03"/>
              <dgm:constr type="t" for="ch" forName="Child1" refType="h" fact="0.6876"/>
              <dgm:constr type="w" for="ch" forName="Child1" refType="w" fact="0.1263"/>
              <dgm:constr type="h" for="ch" forName="Child1" refType="h" fact="0.3124"/>
            </dgm:constrLst>
          </dgm:if>
          <dgm:if name="Name11" axis="ch" ptType="node" func="cnt" op="equ" val="8">
            <dgm:alg type="composite">
              <dgm:param type="ar" val="4.7991"/>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l" for="ch" forName="Parent8" refType="w" fact="0.901"/>
              <dgm:constr type="t" for="ch" forName="Parent8" refType="h" fact="0.2022"/>
              <dgm:constr type="w" for="ch" forName="Parent8" refType="w" fact="0.0792"/>
              <dgm:constr type="h" for="ch" forName="Parent8" refType="h" fact="0.3799"/>
              <dgm:constr type="l" for="ch" forName="Parent7" refType="w" fact="0.7783"/>
              <dgm:constr type="t" for="ch" forName="Parent7" refType="h" fact="0.2022"/>
              <dgm:constr type="w" for="ch" forName="Parent7" refType="w" fact="0.0792"/>
              <dgm:constr type="h" for="ch" forName="Parent7" refType="h" fact="0.3799"/>
              <dgm:constr type="l" for="ch" forName="Parent6" refType="w" fact="0.6556"/>
              <dgm:constr type="t" for="ch" forName="Parent6" refType="h" fact="0.2022"/>
              <dgm:constr type="w" for="ch" forName="Parent6" refType="w" fact="0.0792"/>
              <dgm:constr type="h" for="ch" forName="Parent6" refType="h" fact="0.3799"/>
              <dgm:constr type="l" for="ch" forName="Parent5" refType="w" fact="0.5329"/>
              <dgm:constr type="t" for="ch" forName="Parent5" refType="h" fact="0.2022"/>
              <dgm:constr type="w" for="ch" forName="Parent5" refType="w" fact="0.0792"/>
              <dgm:constr type="h" for="ch" forName="Parent5" refType="h" fact="0.3799"/>
              <dgm:constr type="l" for="ch" forName="Parent4" refType="w" fact="0.4102"/>
              <dgm:constr type="t" for="ch" forName="Parent4" refType="h" fact="0.2022"/>
              <dgm:constr type="w" for="ch" forName="Parent4" refType="w" fact="0.0792"/>
              <dgm:constr type="h" for="ch" forName="Parent4" refType="h" fact="0.3799"/>
              <dgm:constr type="l" for="ch" forName="Parent3" refType="w" fact="0.2875"/>
              <dgm:constr type="t" for="ch" forName="Parent3" refType="h" fact="0.2022"/>
              <dgm:constr type="w" for="ch" forName="Parent3" refType="w" fact="0.0792"/>
              <dgm:constr type="h" for="ch" forName="Parent3" refType="h" fact="0.3799"/>
              <dgm:constr type="l" for="ch" forName="Parent2" refType="w" fact="0.1648"/>
              <dgm:constr type="t" for="ch" forName="Parent2" refType="h" fact="0.2022"/>
              <dgm:constr type="w" for="ch" forName="Parent2" refType="w" fact="0.0792"/>
              <dgm:constr type="h" for="ch" forName="Parent2" refType="h" fact="0.3799"/>
              <dgm:constr type="l" for="ch" forName="Parent1" refType="w" fact="0.0421"/>
              <dgm:constr type="t" for="ch" forName="Parent1" refType="h" fact="0.2022"/>
              <dgm:constr type="w" for="ch" forName="Parent1" refType="w" fact="0.0792"/>
              <dgm:constr type="h" for="ch" forName="Parent1" refType="h" fact="0.3799"/>
              <dgm:constr type="l" for="ch" forName="Accent8" refType="w" fact="0.8813"/>
              <dgm:constr type="t" for="ch" forName="Accent8" refType="h" fact="0.1072"/>
              <dgm:constr type="w" for="ch" forName="Accent8" refType="w" fact="0.1187"/>
              <dgm:constr type="h" for="ch" forName="Accent8" refType="h" fact="0.5699"/>
              <dgm:constr type="l" for="ch" forName="ParentBackground8" refType="w" fact="0.8852"/>
              <dgm:constr type="t" for="ch" forName="ParentBackground8" refType="h" fact="0.1262"/>
              <dgm:constr type="w" for="ch" forName="ParentBackground8" refType="w" fact="0.1108"/>
              <dgm:constr type="h" for="ch" forName="ParentBackground8" refType="h" fact="0.5319"/>
              <dgm:constr type="l" for="ch" forName="Child8" refType="w" fact="0.8852"/>
              <dgm:constr type="t" for="ch" forName="Child8" refType="h" fact="0.6876"/>
              <dgm:constr type="w" for="ch" forName="Child8" refType="w" fact="0.1108"/>
              <dgm:constr type="h" for="ch" forName="Child8" refType="h" fact="0.3124"/>
              <dgm:constr type="l" for="ch" forName="Accent7" refType="w" fact="0.7339"/>
              <dgm:constr type="t" for="ch" forName="Accent7" refType="h" fact="-0.0109"/>
              <dgm:constr type="w" for="ch" forName="Accent7" refType="w" fact="0.1679"/>
              <dgm:constr type="h" for="ch" forName="Accent7" refType="h" fact="0.806"/>
              <dgm:constr type="l" for="ch" forName="ParentBackground7" refType="w" fact="0.7625"/>
              <dgm:constr type="t" for="ch" forName="ParentBackground7" refType="h" fact="0.1262"/>
              <dgm:constr type="w" for="ch" forName="ParentBackground7" refType="w" fact="0.1108"/>
              <dgm:constr type="h" for="ch" forName="ParentBackground7" refType="h" fact="0.5319"/>
              <dgm:constr type="l" for="ch" forName="Child7" refType="w" fact="0.7625"/>
              <dgm:constr type="t" for="ch" forName="Child7" refType="h" fact="0.6876"/>
              <dgm:constr type="w" for="ch" forName="Child7" refType="w" fact="0.1108"/>
              <dgm:constr type="h" for="ch" forName="Child7" refType="h" fact="0.3124"/>
              <dgm:constr type="l" for="ch" forName="Accent6" refType="w" fact="0.6112"/>
              <dgm:constr type="t" for="ch" forName="Accent6" refType="h" fact="-0.0109"/>
              <dgm:constr type="w" for="ch" forName="Accent6" refType="w" fact="0.1679"/>
              <dgm:constr type="h" for="ch" forName="Accent6" refType="h" fact="0.806"/>
              <dgm:constr type="l" for="ch" forName="ParentBackground6" refType="w" fact="0.6398"/>
              <dgm:constr type="t" for="ch" forName="ParentBackground6" refType="h" fact="0.1262"/>
              <dgm:constr type="w" for="ch" forName="ParentBackground6" refType="w" fact="0.1108"/>
              <dgm:constr type="h" for="ch" forName="ParentBackground6" refType="h" fact="0.5319"/>
              <dgm:constr type="l" for="ch" forName="Child6" refType="w" fact="0.6398"/>
              <dgm:constr type="t" for="ch" forName="Child6" refType="h" fact="0.6876"/>
              <dgm:constr type="w" for="ch" forName="Child6" refType="w" fact="0.1108"/>
              <dgm:constr type="h" for="ch" forName="Child6" refType="h" fact="0.3124"/>
              <dgm:constr type="l" for="ch" forName="Accent5" refType="w" fact="0.4885"/>
              <dgm:constr type="t" for="ch" forName="Accent5" refType="h" fact="-0.0109"/>
              <dgm:constr type="w" for="ch" forName="Accent5" refType="w" fact="0.1679"/>
              <dgm:constr type="h" for="ch" forName="Accent5" refType="h" fact="0.806"/>
              <dgm:constr type="l" for="ch" forName="ParentBackground5" refType="w" fact="0.5171"/>
              <dgm:constr type="t" for="ch" forName="ParentBackground5" refType="h" fact="0.1262"/>
              <dgm:constr type="w" for="ch" forName="ParentBackground5" refType="w" fact="0.1108"/>
              <dgm:constr type="h" for="ch" forName="ParentBackground5" refType="h" fact="0.5319"/>
              <dgm:constr type="l" for="ch" forName="Child5" refType="w" fact="0.5171"/>
              <dgm:constr type="t" for="ch" forName="Child5" refType="h" fact="0.6876"/>
              <dgm:constr type="w" for="ch" forName="Child5" refType="w" fact="0.1108"/>
              <dgm:constr type="h" for="ch" forName="Child5" refType="h" fact="0.3124"/>
              <dgm:constr type="l" for="ch" forName="Accent4" refType="w" fact="0.3658"/>
              <dgm:constr type="t" for="ch" forName="Accent4" refType="h" fact="-0.0109"/>
              <dgm:constr type="w" for="ch" forName="Accent4" refType="w" fact="0.1679"/>
              <dgm:constr type="h" for="ch" forName="Accent4" refType="h" fact="0.806"/>
              <dgm:constr type="l" for="ch" forName="ParentBackground4" refType="w" fact="0.3944"/>
              <dgm:constr type="t" for="ch" forName="ParentBackground4" refType="h" fact="0.1262"/>
              <dgm:constr type="w" for="ch" forName="ParentBackground4" refType="w" fact="0.1108"/>
              <dgm:constr type="h" for="ch" forName="ParentBackground4" refType="h" fact="0.5319"/>
              <dgm:constr type="l" for="ch" forName="Child4" refType="w" fact="0.3944"/>
              <dgm:constr type="t" for="ch" forName="Child4" refType="h" fact="0.6876"/>
              <dgm:constr type="w" for="ch" forName="Child4" refType="w" fact="0.1108"/>
              <dgm:constr type="h" for="ch" forName="Child4" refType="h" fact="0.3124"/>
              <dgm:constr type="l" for="ch" forName="Accent3" refType="w" fact="0.2431"/>
              <dgm:constr type="t" for="ch" forName="Accent3" refType="h" fact="-0.0109"/>
              <dgm:constr type="w" for="ch" forName="Accent3" refType="w" fact="0.1679"/>
              <dgm:constr type="h" for="ch" forName="Accent3" refType="h" fact="0.806"/>
              <dgm:constr type="l" for="ch" forName="ParentBackground3" refType="w" fact="0.2717"/>
              <dgm:constr type="t" for="ch" forName="ParentBackground3" refType="h" fact="0.1262"/>
              <dgm:constr type="w" for="ch" forName="ParentBackground3" refType="w" fact="0.1108"/>
              <dgm:constr type="h" for="ch" forName="ParentBackground3" refType="h" fact="0.5319"/>
              <dgm:constr type="l" for="ch" forName="Child3" refType="w" fact="0.2717"/>
              <dgm:constr type="t" for="ch" forName="Child3" refType="h" fact="0.6876"/>
              <dgm:constr type="w" for="ch" forName="Child3" refType="w" fact="0.1108"/>
              <dgm:constr type="h" for="ch" forName="Child3" refType="h" fact="0.3124"/>
              <dgm:constr type="l" for="ch" forName="Accent2" refType="w" fact="0.1204"/>
              <dgm:constr type="t" for="ch" forName="Accent2" refType="h" fact="-0.0109"/>
              <dgm:constr type="w" for="ch" forName="Accent2" refType="w" fact="0.1679"/>
              <dgm:constr type="h" for="ch" forName="Accent2" refType="h" fact="0.806"/>
              <dgm:constr type="l" for="ch" forName="ParentBackground2" refType="w" fact="0.149"/>
              <dgm:constr type="t" for="ch" forName="ParentBackground2" refType="h" fact="0.1262"/>
              <dgm:constr type="w" for="ch" forName="ParentBackground2" refType="w" fact="0.1108"/>
              <dgm:constr type="h" for="ch" forName="ParentBackground2" refType="h" fact="0.5319"/>
              <dgm:constr type="l" for="ch" forName="Child2" refType="w" fact="0.149"/>
              <dgm:constr type="t" for="ch" forName="Child2" refType="h" fact="0.6876"/>
              <dgm:constr type="w" for="ch" forName="Child2" refType="w" fact="0.1108"/>
              <dgm:constr type="h" for="ch" forName="Child2" refType="h" fact="0.3124"/>
              <dgm:constr type="l" for="ch" forName="Accent1" refType="w" fact="-0.0023"/>
              <dgm:constr type="t" for="ch" forName="Accent1" refType="h" fact="-0.0109"/>
              <dgm:constr type="w" for="ch" forName="Accent1" refType="w" fact="0.1679"/>
              <dgm:constr type="h" for="ch" forName="Accent1" refType="h" fact="0.806"/>
              <dgm:constr type="l" for="ch" forName="ParentBackground1" refType="w" fact="0.0263"/>
              <dgm:constr type="t" for="ch" forName="ParentBackground1" refType="h" fact="0.1262"/>
              <dgm:constr type="w" for="ch" forName="ParentBackground1" refType="w" fact="0.1108"/>
              <dgm:constr type="h" for="ch" forName="ParentBackground1" refType="h" fact="0.5319"/>
              <dgm:constr type="l" for="ch" forName="Child1" refType="w" fact="0.0263"/>
              <dgm:constr type="t" for="ch" forName="Child1" refType="h" fact="0.6876"/>
              <dgm:constr type="w" for="ch" forName="Child1" refType="w" fact="0.1108"/>
              <dgm:constr type="h" for="ch" forName="Child1" refType="h" fact="0.3124"/>
            </dgm:constrLst>
          </dgm:if>
          <dgm:if name="Name12" axis="ch" ptType="node" func="cnt" op="equ" val="9">
            <dgm:alg type="composite">
              <dgm:param type="ar" val="5.388"/>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9"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9"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9"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9"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9"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9"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9"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Child9" refType="primFontSz" refFor="des" refForName="Parent8" op="lte"/>
              <dgm:constr type="primFontSz" for="des" forName="Child1" refType="primFontSz" refFor="des" refForName="Parent9" op="lte"/>
              <dgm:constr type="primFontSz" for="des" forName="Child2" refType="primFontSz" refFor="des" refForName="Parent9" op="lte"/>
              <dgm:constr type="primFontSz" for="des" forName="Child3" refType="primFontSz" refFor="des" refForName="Parent9" op="lte"/>
              <dgm:constr type="primFontSz" for="des" forName="Child4" refType="primFontSz" refFor="des" refForName="Parent9" op="lte"/>
              <dgm:constr type="primFontSz" for="des" forName="Child5" refType="primFontSz" refFor="des" refForName="Parent9" op="lte"/>
              <dgm:constr type="primFontSz" for="des" forName="Child6" refType="primFontSz" refFor="des" refForName="Parent9" op="lte"/>
              <dgm:constr type="primFontSz" for="des" forName="Child7" refType="primFontSz" refFor="des" refForName="Parent9" op="lte"/>
              <dgm:constr type="primFontSz" for="des" forName="Child8" refType="primFontSz" refFor="des" refForName="Parent9" op="lte"/>
              <dgm:constr type="primFontSz" for="des" forName="Child9" refType="primFontSz" refFor="des" refForName="Parent9"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Parent9"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primFontSz" for="des" forName="Child9" refType="primFontSz" refFor="des" refForName="Child1" op="equ"/>
              <dgm:constr type="l" for="ch" forName="Parent9" refType="w" fact="0.9119"/>
              <dgm:constr type="t" for="ch" forName="Parent9" refType="h" fact="0.2022"/>
              <dgm:constr type="w" for="ch" forName="Parent9" refType="w" fact="0.0705"/>
              <dgm:constr type="h" for="ch" forName="Parent9" refType="h" fact="0.3799"/>
              <dgm:constr type="l" for="ch" forName="Parent8" refType="w" fact="0.8026"/>
              <dgm:constr type="t" for="ch" forName="Parent8" refType="h" fact="0.2022"/>
              <dgm:constr type="w" for="ch" forName="Parent8" refType="w" fact="0.0705"/>
              <dgm:constr type="h" for="ch" forName="Parent8" refType="h" fact="0.3799"/>
              <dgm:constr type="l" for="ch" forName="Parent7" refType="w" fact="0.6933"/>
              <dgm:constr type="t" for="ch" forName="Parent7" refType="h" fact="0.2022"/>
              <dgm:constr type="w" for="ch" forName="Parent7" refType="w" fact="0.0705"/>
              <dgm:constr type="h" for="ch" forName="Parent7" refType="h" fact="0.3799"/>
              <dgm:constr type="l" for="ch" forName="Parent6" refType="w" fact="0.584"/>
              <dgm:constr type="t" for="ch" forName="Parent6" refType="h" fact="0.2022"/>
              <dgm:constr type="w" for="ch" forName="Parent6" refType="w" fact="0.0705"/>
              <dgm:constr type="h" for="ch" forName="Parent6" refType="h" fact="0.3799"/>
              <dgm:constr type="l" for="ch" forName="Parent5" refType="w" fact="0.4747"/>
              <dgm:constr type="t" for="ch" forName="Parent5" refType="h" fact="0.2022"/>
              <dgm:constr type="w" for="ch" forName="Parent5" refType="w" fact="0.0705"/>
              <dgm:constr type="h" for="ch" forName="Parent5" refType="h" fact="0.3799"/>
              <dgm:constr type="l" for="ch" forName="Parent4" refType="w" fact="0.3654"/>
              <dgm:constr type="t" for="ch" forName="Parent4" refType="h" fact="0.2022"/>
              <dgm:constr type="w" for="ch" forName="Parent4" refType="w" fact="0.0705"/>
              <dgm:constr type="h" for="ch" forName="Parent4" refType="h" fact="0.3799"/>
              <dgm:constr type="l" for="ch" forName="Parent3" refType="w" fact="0.2561"/>
              <dgm:constr type="t" for="ch" forName="Parent3" refType="h" fact="0.2022"/>
              <dgm:constr type="w" for="ch" forName="Parent3" refType="w" fact="0.0705"/>
              <dgm:constr type="h" for="ch" forName="Parent3" refType="h" fact="0.3799"/>
              <dgm:constr type="l" for="ch" forName="Parent2" refType="w" fact="0.1468"/>
              <dgm:constr type="t" for="ch" forName="Parent2" refType="h" fact="0.2022"/>
              <dgm:constr type="w" for="ch" forName="Parent2" refType="w" fact="0.0705"/>
              <dgm:constr type="h" for="ch" forName="Parent2" refType="h" fact="0.3799"/>
              <dgm:constr type="l" for="ch" forName="Parent1" refType="w" fact="0.0375"/>
              <dgm:constr type="t" for="ch" forName="Parent1" refType="h" fact="0.2022"/>
              <dgm:constr type="w" for="ch" forName="Parent1" refType="w" fact="0.0705"/>
              <dgm:constr type="h" for="ch" forName="Parent1" refType="h" fact="0.3799"/>
              <dgm:constr type="l" for="ch" forName="Accent9" refType="w" fact="0.8942"/>
              <dgm:constr type="t" for="ch" forName="Accent9" refType="h" fact="0.1072"/>
              <dgm:constr type="w" for="ch" forName="Accent9" refType="w" fact="0.1058"/>
              <dgm:constr type="h" for="ch" forName="Accent9" refType="h" fact="0.5699"/>
              <dgm:constr type="l" for="ch" forName="ParentBackground9" refType="w" fact="0.8978"/>
              <dgm:constr type="t" for="ch" forName="ParentBackground9" refType="h" fact="0.1262"/>
              <dgm:constr type="w" for="ch" forName="ParentBackground9" refType="w" fact="0.0987"/>
              <dgm:constr type="h" for="ch" forName="ParentBackground9" refType="h" fact="0.5319"/>
              <dgm:constr type="l" for="ch" forName="Child9" refType="w" fact="0.8978"/>
              <dgm:constr type="t" for="ch" forName="Child9" refType="h" fact="0.6876"/>
              <dgm:constr type="w" for="ch" forName="Child9" refType="w" fact="0.0987"/>
              <dgm:constr type="h" for="ch" forName="Child9" refType="h" fact="0.3124"/>
              <dgm:constr type="l" for="ch" forName="Accent8" refType="w" fact="0.763"/>
              <dgm:constr type="t" for="ch" forName="Accent8" refType="h" fact="-0.0109"/>
              <dgm:constr type="w" for="ch" forName="Accent8" refType="w" fact="0.1496"/>
              <dgm:constr type="h" for="ch" forName="Accent8" refType="h" fact="0.806"/>
              <dgm:constr type="l" for="ch" forName="ParentBackground8" refType="w" fact="0.7885"/>
              <dgm:constr type="t" for="ch" forName="ParentBackground8" refType="h" fact="0.1262"/>
              <dgm:constr type="w" for="ch" forName="ParentBackground8" refType="w" fact="0.0987"/>
              <dgm:constr type="h" for="ch" forName="ParentBackground8" refType="h" fact="0.5319"/>
              <dgm:constr type="l" for="ch" forName="Child8" refType="w" fact="0.7885"/>
              <dgm:constr type="t" for="ch" forName="Child8" refType="h" fact="0.6876"/>
              <dgm:constr type="w" for="ch" forName="Child8" refType="w" fact="0.0987"/>
              <dgm:constr type="h" for="ch" forName="Child8" refType="h" fact="0.3124"/>
              <dgm:constr type="l" for="ch" forName="Accent7" refType="w" fact="0.6538"/>
              <dgm:constr type="t" for="ch" forName="Accent7" refType="h" fact="-0.0109"/>
              <dgm:constr type="w" for="ch" forName="Accent7" refType="w" fact="0.1496"/>
              <dgm:constr type="h" for="ch" forName="Accent7" refType="h" fact="0.806"/>
              <dgm:constr type="l" for="ch" forName="ParentBackground7" refType="w" fact="0.6792"/>
              <dgm:constr type="t" for="ch" forName="ParentBackground7" refType="h" fact="0.1262"/>
              <dgm:constr type="w" for="ch" forName="ParentBackground7" refType="w" fact="0.0987"/>
              <dgm:constr type="h" for="ch" forName="ParentBackground7" refType="h" fact="0.5319"/>
              <dgm:constr type="l" for="ch" forName="Child7" refType="w" fact="0.6792"/>
              <dgm:constr type="t" for="ch" forName="Child7" refType="h" fact="0.6876"/>
              <dgm:constr type="w" for="ch" forName="Child7" refType="w" fact="0.0987"/>
              <dgm:constr type="h" for="ch" forName="Child7" refType="h" fact="0.3124"/>
              <dgm:constr type="l" for="ch" forName="Accent6" refType="w" fact="0.5445"/>
              <dgm:constr type="t" for="ch" forName="Accent6" refType="h" fact="-0.0109"/>
              <dgm:constr type="w" for="ch" forName="Accent6" refType="w" fact="0.1496"/>
              <dgm:constr type="h" for="ch" forName="Accent6" refType="h" fact="0.806"/>
              <dgm:constr type="l" for="ch" forName="ParentBackground6" refType="w" fact="0.5699"/>
              <dgm:constr type="t" for="ch" forName="ParentBackground6" refType="h" fact="0.1262"/>
              <dgm:constr type="w" for="ch" forName="ParentBackground6" refType="w" fact="0.0987"/>
              <dgm:constr type="h" for="ch" forName="ParentBackground6" refType="h" fact="0.5319"/>
              <dgm:constr type="l" for="ch" forName="Child6" refType="w" fact="0.5699"/>
              <dgm:constr type="t" for="ch" forName="Child6" refType="h" fact="0.6876"/>
              <dgm:constr type="w" for="ch" forName="Child6" refType="w" fact="0.0987"/>
              <dgm:constr type="h" for="ch" forName="Child6" refType="h" fact="0.3124"/>
              <dgm:constr type="l" for="ch" forName="Accent5" refType="w" fact="0.4352"/>
              <dgm:constr type="t" for="ch" forName="Accent5" refType="h" fact="-0.0109"/>
              <dgm:constr type="w" for="ch" forName="Accent5" refType="w" fact="0.1496"/>
              <dgm:constr type="h" for="ch" forName="Accent5" refType="h" fact="0.806"/>
              <dgm:constr type="l" for="ch" forName="ParentBackground5" refType="w" fact="0.4606"/>
              <dgm:constr type="t" for="ch" forName="ParentBackground5" refType="h" fact="0.1262"/>
              <dgm:constr type="w" for="ch" forName="ParentBackground5" refType="w" fact="0.0987"/>
              <dgm:constr type="h" for="ch" forName="ParentBackground5" refType="h" fact="0.5319"/>
              <dgm:constr type="l" for="ch" forName="Child5" refType="w" fact="0.4606"/>
              <dgm:constr type="t" for="ch" forName="Child5" refType="h" fact="0.6876"/>
              <dgm:constr type="w" for="ch" forName="Child5" refType="w" fact="0.0987"/>
              <dgm:constr type="h" for="ch" forName="Child5" refType="h" fact="0.3124"/>
              <dgm:constr type="l" for="ch" forName="Accent4" refType="w" fact="0.3259"/>
              <dgm:constr type="t" for="ch" forName="Accent4" refType="h" fact="-0.0109"/>
              <dgm:constr type="w" for="ch" forName="Accent4" refType="w" fact="0.1496"/>
              <dgm:constr type="h" for="ch" forName="Accent4" refType="h" fact="0.806"/>
              <dgm:constr type="l" for="ch" forName="ParentBackground4" refType="w" fact="0.3513"/>
              <dgm:constr type="t" for="ch" forName="ParentBackground4" refType="h" fact="0.1262"/>
              <dgm:constr type="w" for="ch" forName="ParentBackground4" refType="w" fact="0.0987"/>
              <dgm:constr type="h" for="ch" forName="ParentBackground4" refType="h" fact="0.5319"/>
              <dgm:constr type="l" for="ch" forName="Child4" refType="w" fact="0.3513"/>
              <dgm:constr type="t" for="ch" forName="Child4" refType="h" fact="0.6876"/>
              <dgm:constr type="w" for="ch" forName="Child4" refType="w" fact="0.0987"/>
              <dgm:constr type="h" for="ch" forName="Child4" refType="h" fact="0.3124"/>
              <dgm:constr type="l" for="ch" forName="Accent3" refType="w" fact="0.2166"/>
              <dgm:constr type="t" for="ch" forName="Accent3" refType="h" fact="-0.0109"/>
              <dgm:constr type="w" for="ch" forName="Accent3" refType="w" fact="0.1496"/>
              <dgm:constr type="h" for="ch" forName="Accent3" refType="h" fact="0.806"/>
              <dgm:constr type="l" for="ch" forName="ParentBackground3" refType="w" fact="0.242"/>
              <dgm:constr type="t" for="ch" forName="ParentBackground3" refType="h" fact="0.1262"/>
              <dgm:constr type="w" for="ch" forName="ParentBackground3" refType="w" fact="0.0987"/>
              <dgm:constr type="h" for="ch" forName="ParentBackground3" refType="h" fact="0.5319"/>
              <dgm:constr type="l" for="ch" forName="Child3" refType="w" fact="0.242"/>
              <dgm:constr type="t" for="ch" forName="Child3" refType="h" fact="0.6876"/>
              <dgm:constr type="w" for="ch" forName="Child3" refType="w" fact="0.0987"/>
              <dgm:constr type="h" for="ch" forName="Child3" refType="h" fact="0.3124"/>
              <dgm:constr type="l" for="ch" forName="Accent2" refType="w" fact="0.1073"/>
              <dgm:constr type="t" for="ch" forName="Accent2" refType="h" fact="-0.0109"/>
              <dgm:constr type="w" for="ch" forName="Accent2" refType="w" fact="0.1496"/>
              <dgm:constr type="h" for="ch" forName="Accent2" refType="h" fact="0.806"/>
              <dgm:constr type="l" for="ch" forName="ParentBackground2" refType="w" fact="0.1327"/>
              <dgm:constr type="t" for="ch" forName="ParentBackground2" refType="h" fact="0.1262"/>
              <dgm:constr type="w" for="ch" forName="ParentBackground2" refType="w" fact="0.0987"/>
              <dgm:constr type="h" for="ch" forName="ParentBackground2" refType="h" fact="0.5319"/>
              <dgm:constr type="l" for="ch" forName="Child2" refType="w" fact="0.1327"/>
              <dgm:constr type="t" for="ch" forName="Child2" refType="h" fact="0.6876"/>
              <dgm:constr type="w" for="ch" forName="Child2" refType="w" fact="0.0987"/>
              <dgm:constr type="h" for="ch" forName="Child2" refType="h" fact="0.3124"/>
              <dgm:constr type="l" for="ch" forName="Accent1" refType="w" fact="-0.002"/>
              <dgm:constr type="t" for="ch" forName="Accent1" refType="h" fact="-0.0109"/>
              <dgm:constr type="w" for="ch" forName="Accent1" refType="w" fact="0.1496"/>
              <dgm:constr type="h" for="ch" forName="Accent1" refType="h" fact="0.806"/>
              <dgm:constr type="l" for="ch" forName="ParentBackground1" refType="w" fact="0.0234"/>
              <dgm:constr type="t" for="ch" forName="ParentBackground1" refType="h" fact="0.1262"/>
              <dgm:constr type="w" for="ch" forName="ParentBackground1" refType="w" fact="0.0987"/>
              <dgm:constr type="h" for="ch" forName="ParentBackground1" refType="h" fact="0.5319"/>
              <dgm:constr type="l" for="ch" forName="Child1" refType="w" fact="0.0234"/>
              <dgm:constr type="t" for="ch" forName="Child1" refType="h" fact="0.6876"/>
              <dgm:constr type="w" for="ch" forName="Child1" refType="w" fact="0.0987"/>
              <dgm:constr type="h" for="ch" forName="Child1" refType="h" fact="0.3124"/>
            </dgm:constrLst>
          </dgm:if>
          <dgm:if name="Name13" axis="ch" ptType="node" func="cnt" op="equ" val="10">
            <dgm:alg type="composite">
              <dgm:param type="ar" val="5.9769"/>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9" refType="primFontSz" refFor="des" refForName="Parent1" op="lte"/>
              <dgm:constr type="primFontSz" for="des" forName="Child10"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9" refType="primFontSz" refFor="des" refForName="Parent2" op="lte"/>
              <dgm:constr type="primFontSz" for="des" forName="Child10"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9" refType="primFontSz" refFor="des" refForName="Parent3" op="lte"/>
              <dgm:constr type="primFontSz" for="des" forName="Child10"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9" refType="primFontSz" refFor="des" refForName="Parent4" op="lte"/>
              <dgm:constr type="primFontSz" for="des" forName="Child10"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9" refType="primFontSz" refFor="des" refForName="Parent5" op="lte"/>
              <dgm:constr type="primFontSz" for="des" forName="Child10"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9" refType="primFontSz" refFor="des" refForName="Parent6" op="lte"/>
              <dgm:constr type="primFontSz" for="des" forName="Child10" refType="primFontSz" refFor="des" refForName="Parent7"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9" refType="primFontSz" refFor="des" refForName="Parent7" op="lte"/>
              <dgm:constr type="primFontSz" for="des" forName="Child10"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Child9" refType="primFontSz" refFor="des" refForName="Parent8" op="lte"/>
              <dgm:constr type="primFontSz" for="des" forName="Child10" refType="primFontSz" refFor="des" refForName="Parent8" op="lte"/>
              <dgm:constr type="primFontSz" for="des" forName="Child1" refType="primFontSz" refFor="des" refForName="Parent9" op="lte"/>
              <dgm:constr type="primFontSz" for="des" forName="Child2" refType="primFontSz" refFor="des" refForName="Parent9" op="lte"/>
              <dgm:constr type="primFontSz" for="des" forName="Child3" refType="primFontSz" refFor="des" refForName="Parent9" op="lte"/>
              <dgm:constr type="primFontSz" for="des" forName="Child4" refType="primFontSz" refFor="des" refForName="Parent9" op="lte"/>
              <dgm:constr type="primFontSz" for="des" forName="Child5" refType="primFontSz" refFor="des" refForName="Parent9" op="lte"/>
              <dgm:constr type="primFontSz" for="des" forName="Child6" refType="primFontSz" refFor="des" refForName="Parent9" op="lte"/>
              <dgm:constr type="primFontSz" for="des" forName="Child7" refType="primFontSz" refFor="des" refForName="Parent9" op="lte"/>
              <dgm:constr type="primFontSz" for="des" forName="Child8" refType="primFontSz" refFor="des" refForName="Parent9" op="lte"/>
              <dgm:constr type="primFontSz" for="des" forName="Child9" refType="primFontSz" refFor="des" refForName="Parent9" op="lte"/>
              <dgm:constr type="primFontSz" for="des" forName="Child10" refType="primFontSz" refFor="des" refForName="Parent9" op="lte"/>
              <dgm:constr type="primFontSz" for="des" forName="Child1" refType="primFontSz" refFor="des" refForName="Parent10" op="lte"/>
              <dgm:constr type="primFontSz" for="des" forName="Child2" refType="primFontSz" refFor="des" refForName="Parent10" op="lte"/>
              <dgm:constr type="primFontSz" for="des" forName="Child3" refType="primFontSz" refFor="des" refForName="Parent10" op="lte"/>
              <dgm:constr type="primFontSz" for="des" forName="Child4" refType="primFontSz" refFor="des" refForName="Parent10" op="lte"/>
              <dgm:constr type="primFontSz" for="des" forName="Child5" refType="primFontSz" refFor="des" refForName="Parent10" op="lte"/>
              <dgm:constr type="primFontSz" for="des" forName="Child6" refType="primFontSz" refFor="des" refForName="Parent10" op="lte"/>
              <dgm:constr type="primFontSz" for="des" forName="Child7" refType="primFontSz" refFor="des" refForName="Parent10" op="lte"/>
              <dgm:constr type="primFontSz" for="des" forName="Child8" refType="primFontSz" refFor="des" refForName="Parent10" op="lte"/>
              <dgm:constr type="primFontSz" for="des" forName="Child9" refType="primFontSz" refFor="des" refForName="Parent10" op="lte"/>
              <dgm:constr type="primFontSz" for="des" forName="Child10" refType="primFontSz" refFor="des" refForName="Parent10"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Parent9" refType="primFontSz" refFor="des" refForName="Parent1" op="equ"/>
              <dgm:constr type="primFontSz" for="des" forName="Parent10"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primFontSz" for="des" forName="Child9" refType="primFontSz" refFor="des" refForName="Child1" op="equ"/>
              <dgm:constr type="primFontSz" for="des" forName="Child10" refType="primFontSz" refFor="des" refForName="Child1" op="equ"/>
              <dgm:constr type="l" for="ch" forName="Parent10" refType="w" fact="0.9205"/>
              <dgm:constr type="t" for="ch" forName="Parent10" refType="h" fact="0.2022"/>
              <dgm:constr type="w" for="ch" forName="Parent10" refType="w" fact="0.0636"/>
              <dgm:constr type="h" for="ch" forName="Parent10" refType="h" fact="0.3799"/>
              <dgm:constr type="l" for="ch" forName="Parent9" refType="w" fact="0.822"/>
              <dgm:constr type="t" for="ch" forName="Parent9" refType="h" fact="0.2022"/>
              <dgm:constr type="w" for="ch" forName="Parent9" refType="w" fact="0.0636"/>
              <dgm:constr type="h" for="ch" forName="Parent9" refType="h" fact="0.3799"/>
              <dgm:constr type="l" for="ch" forName="Parent8" refType="w" fact="0.7235"/>
              <dgm:constr type="t" for="ch" forName="Parent8" refType="h" fact="0.2022"/>
              <dgm:constr type="w" for="ch" forName="Parent8" refType="w" fact="0.0636"/>
              <dgm:constr type="h" for="ch" forName="Parent8" refType="h" fact="0.3799"/>
              <dgm:constr type="l" for="ch" forName="Parent7" refType="w" fact="0.625"/>
              <dgm:constr type="t" for="ch" forName="Parent7" refType="h" fact="0.2022"/>
              <dgm:constr type="w" for="ch" forName="Parent7" refType="w" fact="0.0636"/>
              <dgm:constr type="h" for="ch" forName="Parent7" refType="h" fact="0.3799"/>
              <dgm:constr type="l" for="ch" forName="Parent6" refType="w" fact="0.5264"/>
              <dgm:constr type="t" for="ch" forName="Parent6" refType="h" fact="0.2022"/>
              <dgm:constr type="w" for="ch" forName="Parent6" refType="w" fact="0.0636"/>
              <dgm:constr type="h" for="ch" forName="Parent6" refType="h" fact="0.3799"/>
              <dgm:constr type="l" for="ch" forName="Parent5" refType="w" fact="0.4279"/>
              <dgm:constr type="t" for="ch" forName="Parent5" refType="h" fact="0.2022"/>
              <dgm:constr type="w" for="ch" forName="Parent5" refType="w" fact="0.0636"/>
              <dgm:constr type="h" for="ch" forName="Parent5" refType="h" fact="0.3799"/>
              <dgm:constr type="l" for="ch" forName="Parent4" refType="w" fact="0.3294"/>
              <dgm:constr type="t" for="ch" forName="Parent4" refType="h" fact="0.2022"/>
              <dgm:constr type="w" for="ch" forName="Parent4" refType="w" fact="0.0636"/>
              <dgm:constr type="h" for="ch" forName="Parent4" refType="h" fact="0.3799"/>
              <dgm:constr type="l" for="ch" forName="Parent3" refType="w" fact="0.2309"/>
              <dgm:constr type="t" for="ch" forName="Parent3" refType="h" fact="0.2022"/>
              <dgm:constr type="w" for="ch" forName="Parent3" refType="w" fact="0.0636"/>
              <dgm:constr type="h" for="ch" forName="Parent3" refType="h" fact="0.3799"/>
              <dgm:constr type="l" for="ch" forName="Parent2" refType="w" fact="0.1324"/>
              <dgm:constr type="t" for="ch" forName="Parent2" refType="h" fact="0.2022"/>
              <dgm:constr type="w" for="ch" forName="Parent2" refType="w" fact="0.0636"/>
              <dgm:constr type="h" for="ch" forName="Parent2" refType="h" fact="0.3799"/>
              <dgm:constr type="l" for="ch" forName="Parent1" refType="w" fact="0.0338"/>
              <dgm:constr type="t" for="ch" forName="Parent1" refType="h" fact="0.2022"/>
              <dgm:constr type="w" for="ch" forName="Parent1" refType="w" fact="0.0636"/>
              <dgm:constr type="h" for="ch" forName="Parent1" refType="h" fact="0.3799"/>
              <dgm:constr type="l" for="ch" forName="Accent10" refType="w" fact="0.9047"/>
              <dgm:constr type="t" for="ch" forName="Accent10" refType="h" fact="0.1072"/>
              <dgm:constr type="w" for="ch" forName="Accent10" refType="w" fact="0.0953"/>
              <dgm:constr type="h" for="ch" forName="Accent10" refType="h" fact="0.5699"/>
              <dgm:constr type="l" for="ch" forName="ParentBackground10" refType="w" fact="0.9078"/>
              <dgm:constr type="t" for="ch" forName="ParentBackground10" refType="h" fact="0.1262"/>
              <dgm:constr type="w" for="ch" forName="ParentBackground10" refType="w" fact="0.089"/>
              <dgm:constr type="h" for="ch" forName="ParentBackground10" refType="h" fact="0.5319"/>
              <dgm:constr type="l" for="ch" forName="Child10" refType="w" fact="0.9078"/>
              <dgm:constr type="t" for="ch" forName="Child10" refType="h" fact="0.6876"/>
              <dgm:constr type="w" for="ch" forName="Child10" refType="w" fact="0.089"/>
              <dgm:constr type="h" for="ch" forName="Child10" refType="h" fact="0.3124"/>
              <dgm:constr type="l" for="ch" forName="Accent9" refType="w" fact="0.7864"/>
              <dgm:constr type="t" for="ch" forName="Accent9" refType="h" fact="-0.0109"/>
              <dgm:constr type="w" for="ch" forName="Accent9" refType="w" fact="0.1348"/>
              <dgm:constr type="h" for="ch" forName="Accent9" refType="h" fact="0.806"/>
              <dgm:constr type="l" for="ch" forName="ParentBackground9" refType="w" fact="0.8093"/>
              <dgm:constr type="t" for="ch" forName="ParentBackground9" refType="h" fact="0.1262"/>
              <dgm:constr type="w" for="ch" forName="ParentBackground9" refType="w" fact="0.089"/>
              <dgm:constr type="h" for="ch" forName="ParentBackground9" refType="h" fact="0.5319"/>
              <dgm:constr type="l" for="ch" forName="Child9" refType="w" fact="0.8093"/>
              <dgm:constr type="t" for="ch" forName="Child9" refType="h" fact="0.6876"/>
              <dgm:constr type="w" for="ch" forName="Child9" refType="w" fact="0.089"/>
              <dgm:constr type="h" for="ch" forName="Child9" refType="h" fact="0.3124"/>
              <dgm:constr type="l" for="ch" forName="Accent8" refType="w" fact="0.6879"/>
              <dgm:constr type="t" for="ch" forName="Accent8" refType="h" fact="-0.0109"/>
              <dgm:constr type="w" for="ch" forName="Accent8" refType="w" fact="0.1348"/>
              <dgm:constr type="h" for="ch" forName="Accent8" refType="h" fact="0.806"/>
              <dgm:constr type="l" for="ch" forName="ParentBackground8" refType="w" fact="0.7108"/>
              <dgm:constr type="t" for="ch" forName="ParentBackground8" refType="h" fact="0.1262"/>
              <dgm:constr type="w" for="ch" forName="ParentBackground8" refType="w" fact="0.089"/>
              <dgm:constr type="h" for="ch" forName="ParentBackground8" refType="h" fact="0.5319"/>
              <dgm:constr type="l" for="ch" forName="Child8" refType="w" fact="0.7108"/>
              <dgm:constr type="t" for="ch" forName="Child8" refType="h" fact="0.6876"/>
              <dgm:constr type="w" for="ch" forName="Child8" refType="w" fact="0.089"/>
              <dgm:constr type="h" for="ch" forName="Child8" refType="h" fact="0.3124"/>
              <dgm:constr type="l" for="ch" forName="Accent7" refType="w" fact="0.5893"/>
              <dgm:constr type="t" for="ch" forName="Accent7" refType="h" fact="-0.0109"/>
              <dgm:constr type="w" for="ch" forName="Accent7" refType="w" fact="0.1348"/>
              <dgm:constr type="h" for="ch" forName="Accent7" refType="h" fact="0.806"/>
              <dgm:constr type="l" for="ch" forName="ParentBackground7" refType="w" fact="0.6123"/>
              <dgm:constr type="t" for="ch" forName="ParentBackground7" refType="h" fact="0.1262"/>
              <dgm:constr type="w" for="ch" forName="ParentBackground7" refType="w" fact="0.089"/>
              <dgm:constr type="h" for="ch" forName="ParentBackground7" refType="h" fact="0.5319"/>
              <dgm:constr type="l" for="ch" forName="Child7" refType="w" fact="0.6123"/>
              <dgm:constr type="t" for="ch" forName="Child7" refType="h" fact="0.6876"/>
              <dgm:constr type="w" for="ch" forName="Child7" refType="w" fact="0.089"/>
              <dgm:constr type="h" for="ch" forName="Child7" refType="h" fact="0.3124"/>
              <dgm:constr type="l" for="ch" forName="Accent6" refType="w" fact="0.4908"/>
              <dgm:constr type="t" for="ch" forName="Accent6" refType="h" fact="-0.0109"/>
              <dgm:constr type="w" for="ch" forName="Accent6" refType="w" fact="0.1348"/>
              <dgm:constr type="h" for="ch" forName="Accent6" refType="h" fact="0.806"/>
              <dgm:constr type="l" for="ch" forName="ParentBackground6" refType="w" fact="0.5137"/>
              <dgm:constr type="t" for="ch" forName="ParentBackground6" refType="h" fact="0.1262"/>
              <dgm:constr type="w" for="ch" forName="ParentBackground6" refType="w" fact="0.089"/>
              <dgm:constr type="h" for="ch" forName="ParentBackground6" refType="h" fact="0.5319"/>
              <dgm:constr type="l" for="ch" forName="Child6" refType="w" fact="0.5137"/>
              <dgm:constr type="t" for="ch" forName="Child6" refType="h" fact="0.6876"/>
              <dgm:constr type="w" for="ch" forName="Child6" refType="w" fact="0.089"/>
              <dgm:constr type="h" for="ch" forName="Child6" refType="h" fact="0.3124"/>
              <dgm:constr type="l" for="ch" forName="Accent5" refType="w" fact="0.3923"/>
              <dgm:constr type="t" for="ch" forName="Accent5" refType="h" fact="-0.0109"/>
              <dgm:constr type="w" for="ch" forName="Accent5" refType="w" fact="0.1348"/>
              <dgm:constr type="h" for="ch" forName="Accent5" refType="h" fact="0.806"/>
              <dgm:constr type="l" for="ch" forName="ParentBackground5" refType="w" fact="0.4152"/>
              <dgm:constr type="t" for="ch" forName="ParentBackground5" refType="h" fact="0.1262"/>
              <dgm:constr type="w" for="ch" forName="ParentBackground5" refType="w" fact="0.089"/>
              <dgm:constr type="h" for="ch" forName="ParentBackground5" refType="h" fact="0.5319"/>
              <dgm:constr type="l" for="ch" forName="Child5" refType="w" fact="0.4152"/>
              <dgm:constr type="t" for="ch" forName="Child5" refType="h" fact="0.6876"/>
              <dgm:constr type="w" for="ch" forName="Child5" refType="w" fact="0.089"/>
              <dgm:constr type="h" for="ch" forName="Child5" refType="h" fact="0.3124"/>
              <dgm:constr type="l" for="ch" forName="Accent4" refType="w" fact="0.2938"/>
              <dgm:constr type="t" for="ch" forName="Accent4" refType="h" fact="-0.0109"/>
              <dgm:constr type="w" for="ch" forName="Accent4" refType="w" fact="0.1348"/>
              <dgm:constr type="h" for="ch" forName="Accent4" refType="h" fact="0.806"/>
              <dgm:constr type="l" for="ch" forName="ParentBackground4" refType="w" fact="0.3167"/>
              <dgm:constr type="t" for="ch" forName="ParentBackground4" refType="h" fact="0.1262"/>
              <dgm:constr type="w" for="ch" forName="ParentBackground4" refType="w" fact="0.089"/>
              <dgm:constr type="h" for="ch" forName="ParentBackground4" refType="h" fact="0.5319"/>
              <dgm:constr type="l" for="ch" forName="Child4" refType="w" fact="0.3167"/>
              <dgm:constr type="t" for="ch" forName="Child4" refType="h" fact="0.6876"/>
              <dgm:constr type="w" for="ch" forName="Child4" refType="w" fact="0.089"/>
              <dgm:constr type="h" for="ch" forName="Child4" refType="h" fact="0.3124"/>
              <dgm:constr type="l" for="ch" forName="Accent3" refType="w" fact="0.1952"/>
              <dgm:constr type="t" for="ch" forName="Accent3" refType="h" fact="-0.0109"/>
              <dgm:constr type="w" for="ch" forName="Accent3" refType="w" fact="0.1348"/>
              <dgm:constr type="h" for="ch" forName="Accent3" refType="h" fact="0.806"/>
              <dgm:constr type="l" for="ch" forName="ParentBackground3" refType="w" fact="0.2182"/>
              <dgm:constr type="t" for="ch" forName="ParentBackground3" refType="h" fact="0.1262"/>
              <dgm:constr type="w" for="ch" forName="ParentBackground3" refType="w" fact="0.089"/>
              <dgm:constr type="h" for="ch" forName="ParentBackground3" refType="h" fact="0.5319"/>
              <dgm:constr type="l" for="ch" forName="Child3" refType="w" fact="0.2182"/>
              <dgm:constr type="t" for="ch" forName="Child3" refType="h" fact="0.6876"/>
              <dgm:constr type="w" for="ch" forName="Child3" refType="w" fact="0.089"/>
              <dgm:constr type="h" for="ch" forName="Child3" refType="h" fact="0.3124"/>
              <dgm:constr type="l" for="ch" forName="Accent2" refType="w" fact="0.0967"/>
              <dgm:constr type="t" for="ch" forName="Accent2" refType="h" fact="-0.0109"/>
              <dgm:constr type="w" for="ch" forName="Accent2" refType="w" fact="0.1348"/>
              <dgm:constr type="h" for="ch" forName="Accent2" refType="h" fact="0.806"/>
              <dgm:constr type="l" for="ch" forName="ParentBackground2" refType="w" fact="0.1196"/>
              <dgm:constr type="t" for="ch" forName="ParentBackground2" refType="h" fact="0.1262"/>
              <dgm:constr type="w" for="ch" forName="ParentBackground2" refType="w" fact="0.089"/>
              <dgm:constr type="h" for="ch" forName="ParentBackground2" refType="h" fact="0.5319"/>
              <dgm:constr type="l" for="ch" forName="Child2" refType="w" fact="0.1196"/>
              <dgm:constr type="t" for="ch" forName="Child2" refType="h" fact="0.6876"/>
              <dgm:constr type="w" for="ch" forName="Child2" refType="w" fact="0.089"/>
              <dgm:constr type="h" for="ch" forName="Child2" refType="h" fact="0.3124"/>
              <dgm:constr type="l" for="ch" forName="Accent1" refType="w" fact="-0.0018"/>
              <dgm:constr type="t" for="ch" forName="Accent1" refType="h" fact="-0.0109"/>
              <dgm:constr type="w" for="ch" forName="Accent1" refType="w" fact="0.1348"/>
              <dgm:constr type="h" for="ch" forName="Accent1" refType="h" fact="0.806"/>
              <dgm:constr type="l" for="ch" forName="ParentBackground1" refType="w" fact="0.0211"/>
              <dgm:constr type="t" for="ch" forName="ParentBackground1" refType="h" fact="0.1262"/>
              <dgm:constr type="w" for="ch" forName="ParentBackground1" refType="w" fact="0.089"/>
              <dgm:constr type="h" for="ch" forName="ParentBackground1" refType="h" fact="0.5319"/>
              <dgm:constr type="l" for="ch" forName="Child1" refType="w" fact="0.0211"/>
              <dgm:constr type="t" for="ch" forName="Child1" refType="h" fact="0.6876"/>
              <dgm:constr type="w" for="ch" forName="Child1" refType="w" fact="0.089"/>
              <dgm:constr type="h" for="ch" forName="Child1" refType="h" fact="0.3124"/>
            </dgm:constrLst>
          </dgm:if>
          <dgm:else name="Name14">
            <dgm:alg type="composite">
              <dgm:param type="ar" val="6.5658"/>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9" refType="primFontSz" refFor="des" refForName="Parent1" op="lte"/>
              <dgm:constr type="primFontSz" for="des" forName="Child10" refType="primFontSz" refFor="des" refForName="Parent1" op="lte"/>
              <dgm:constr type="primFontSz" for="des" forName="Child11"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9" refType="primFontSz" refFor="des" refForName="Parent2" op="lte"/>
              <dgm:constr type="primFontSz" for="des" forName="Child10" refType="primFontSz" refFor="des" refForName="Parent2" op="lte"/>
              <dgm:constr type="primFontSz" for="des" forName="Child11"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9" refType="primFontSz" refFor="des" refForName="Parent3" op="lte"/>
              <dgm:constr type="primFontSz" for="des" forName="Child10" refType="primFontSz" refFor="des" refForName="Parent3" op="lte"/>
              <dgm:constr type="primFontSz" for="des" forName="Child11"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9" refType="primFontSz" refFor="des" refForName="Parent4" op="lte"/>
              <dgm:constr type="primFontSz" for="des" forName="Child10" refType="primFontSz" refFor="des" refForName="Parent4" op="lte"/>
              <dgm:constr type="primFontSz" for="des" forName="Child11"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9" refType="primFontSz" refFor="des" refForName="Parent5" op="lte"/>
              <dgm:constr type="primFontSz" for="des" forName="Child10" refType="primFontSz" refFor="des" refForName="Parent5" op="lte"/>
              <dgm:constr type="primFontSz" for="des" forName="Child11"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9" refType="primFontSz" refFor="des" refForName="Parent6" op="lte"/>
              <dgm:constr type="primFontSz" for="des" forName="Child10" refType="primFontSz" refFor="des" refForName="Parent6" op="lte"/>
              <dgm:constr type="primFontSz" for="des" forName="Child11"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9" refType="primFontSz" refFor="des" refForName="Parent7" op="lte"/>
              <dgm:constr type="primFontSz" for="des" forName="Child10" refType="primFontSz" refFor="des" refForName="Parent7" op="lte"/>
              <dgm:constr type="primFontSz" for="des" forName="Child11"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Child9" refType="primFontSz" refFor="des" refForName="Parent8" op="lte"/>
              <dgm:constr type="primFontSz" for="des" forName="Child10" refType="primFontSz" refFor="des" refForName="Parent8" op="lte"/>
              <dgm:constr type="primFontSz" for="des" forName="Child11" refType="primFontSz" refFor="des" refForName="Parent8" op="lte"/>
              <dgm:constr type="primFontSz" for="des" forName="Child1" refType="primFontSz" refFor="des" refForName="Parent9" op="lte"/>
              <dgm:constr type="primFontSz" for="des" forName="Child2" refType="primFontSz" refFor="des" refForName="Parent9" op="lte"/>
              <dgm:constr type="primFontSz" for="des" forName="Child3" refType="primFontSz" refFor="des" refForName="Parent9" op="lte"/>
              <dgm:constr type="primFontSz" for="des" forName="Child4" refType="primFontSz" refFor="des" refForName="Parent9" op="lte"/>
              <dgm:constr type="primFontSz" for="des" forName="Child5" refType="primFontSz" refFor="des" refForName="Parent9" op="lte"/>
              <dgm:constr type="primFontSz" for="des" forName="Child6" refType="primFontSz" refFor="des" refForName="Parent9" op="lte"/>
              <dgm:constr type="primFontSz" for="des" forName="Child7" refType="primFontSz" refFor="des" refForName="Parent9" op="lte"/>
              <dgm:constr type="primFontSz" for="des" forName="Child8" refType="primFontSz" refFor="des" refForName="Parent9" op="lte"/>
              <dgm:constr type="primFontSz" for="des" forName="Child9" refType="primFontSz" refFor="des" refForName="Parent9" op="lte"/>
              <dgm:constr type="primFontSz" for="des" forName="Child10" refType="primFontSz" refFor="des" refForName="Parent9" op="lte"/>
              <dgm:constr type="primFontSz" for="des" forName="Child11" refType="primFontSz" refFor="des" refForName="Parent9" op="lte"/>
              <dgm:constr type="primFontSz" for="des" forName="Child1" refType="primFontSz" refFor="des" refForName="Parent10" op="lte"/>
              <dgm:constr type="primFontSz" for="des" forName="Child2" refType="primFontSz" refFor="des" refForName="Parent10" op="lte"/>
              <dgm:constr type="primFontSz" for="des" forName="Child3" refType="primFontSz" refFor="des" refForName="Parent10" op="lte"/>
              <dgm:constr type="primFontSz" for="des" forName="Child4" refType="primFontSz" refFor="des" refForName="Parent10" op="lte"/>
              <dgm:constr type="primFontSz" for="des" forName="Child5" refType="primFontSz" refFor="des" refForName="Parent10" op="lte"/>
              <dgm:constr type="primFontSz" for="des" forName="Child6" refType="primFontSz" refFor="des" refForName="Parent10" op="lte"/>
              <dgm:constr type="primFontSz" for="des" forName="Child7" refType="primFontSz" refFor="des" refForName="Parent10" op="lte"/>
              <dgm:constr type="primFontSz" for="des" forName="Child8" refType="primFontSz" refFor="des" refForName="Parent10" op="lte"/>
              <dgm:constr type="primFontSz" for="des" forName="Child9" refType="primFontSz" refFor="des" refForName="Parent10" op="lte"/>
              <dgm:constr type="primFontSz" for="des" forName="Child10" refType="primFontSz" refFor="des" refForName="Parent10" op="lte"/>
              <dgm:constr type="primFontSz" for="des" forName="Child11" refType="primFontSz" refFor="des" refForName="Parent10" op="lte"/>
              <dgm:constr type="primFontSz" for="des" forName="Child1" refType="primFontSz" refFor="des" refForName="Parent11" op="lte"/>
              <dgm:constr type="primFontSz" for="des" forName="Child2" refType="primFontSz" refFor="des" refForName="Parent11" op="lte"/>
              <dgm:constr type="primFontSz" for="des" forName="Child3" refType="primFontSz" refFor="des" refForName="Parent11" op="lte"/>
              <dgm:constr type="primFontSz" for="des" forName="Child4" refType="primFontSz" refFor="des" refForName="Parent11" op="lte"/>
              <dgm:constr type="primFontSz" for="des" forName="Child5" refType="primFontSz" refFor="des" refForName="Parent11" op="lte"/>
              <dgm:constr type="primFontSz" for="des" forName="Child6" refType="primFontSz" refFor="des" refForName="Parent11" op="lte"/>
              <dgm:constr type="primFontSz" for="des" forName="Child7" refType="primFontSz" refFor="des" refForName="Parent11" op="lte"/>
              <dgm:constr type="primFontSz" for="des" forName="Child8" refType="primFontSz" refFor="des" refForName="Parent11" op="lte"/>
              <dgm:constr type="primFontSz" for="des" forName="Child9" refType="primFontSz" refFor="des" refForName="Parent11" op="lte"/>
              <dgm:constr type="primFontSz" for="des" forName="Child10" refType="primFontSz" refFor="des" refForName="Parent11" op="lte"/>
              <dgm:constr type="primFontSz" for="des" forName="Child11" refType="primFontSz" refFor="des" refForName="Parent11"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Parent9" refType="primFontSz" refFor="des" refForName="Parent1" op="equ"/>
              <dgm:constr type="primFontSz" for="des" forName="Parent10" refType="primFontSz" refFor="des" refForName="Parent1" op="equ"/>
              <dgm:constr type="primFontSz" for="des" forName="Parent11"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primFontSz" for="des" forName="Child9" refType="primFontSz" refFor="des" refForName="Child1" op="equ"/>
              <dgm:constr type="primFontSz" for="des" forName="Child10" refType="primFontSz" refFor="des" refForName="Child1" op="equ"/>
              <dgm:constr type="primFontSz" for="des" forName="Child11" refType="primFontSz" refFor="des" refForName="Child1" op="equ"/>
              <dgm:constr type="l" for="ch" forName="Parent11" refType="w" fact="0.9277"/>
              <dgm:constr type="t" for="ch" forName="Parent11" refType="h" fact="0.2022"/>
              <dgm:constr type="w" for="ch" forName="Parent11" refType="w" fact="0.0579"/>
              <dgm:constr type="h" for="ch" forName="Parent11" refType="h" fact="0.3799"/>
              <dgm:constr type="l" for="ch" forName="Parent10" refType="w" fact="0.838"/>
              <dgm:constr type="t" for="ch" forName="Parent10" refType="h" fact="0.2022"/>
              <dgm:constr type="w" for="ch" forName="Parent10" refType="w" fact="0.0579"/>
              <dgm:constr type="h" for="ch" forName="Parent10" refType="h" fact="0.3799"/>
              <dgm:constr type="l" for="ch" forName="Parent9" refType="w" fact="0.7483"/>
              <dgm:constr type="t" for="ch" forName="Parent9" refType="h" fact="0.2022"/>
              <dgm:constr type="w" for="ch" forName="Parent9" refType="w" fact="0.0579"/>
              <dgm:constr type="h" for="ch" forName="Parent9" refType="h" fact="0.3799"/>
              <dgm:constr type="l" for="ch" forName="Parent8" refType="w" fact="0.6586"/>
              <dgm:constr type="t" for="ch" forName="Parent8" refType="h" fact="0.2022"/>
              <dgm:constr type="w" for="ch" forName="Parent8" refType="w" fact="0.0579"/>
              <dgm:constr type="h" for="ch" forName="Parent8" refType="h" fact="0.3799"/>
              <dgm:constr type="l" for="ch" forName="Parent7" refType="w" fact="0.5689"/>
              <dgm:constr type="t" for="ch" forName="Parent7" refType="h" fact="0.2022"/>
              <dgm:constr type="w" for="ch" forName="Parent7" refType="w" fact="0.0579"/>
              <dgm:constr type="h" for="ch" forName="Parent7" refType="h" fact="0.3799"/>
              <dgm:constr type="l" for="ch" forName="Parent6" refType="w" fact="0.4792"/>
              <dgm:constr type="t" for="ch" forName="Parent6" refType="h" fact="0.2022"/>
              <dgm:constr type="w" for="ch" forName="Parent6" refType="w" fact="0.0579"/>
              <dgm:constr type="h" for="ch" forName="Parent6" refType="h" fact="0.3799"/>
              <dgm:constr type="l" for="ch" forName="Parent5" refType="w" fact="0.3895"/>
              <dgm:constr type="t" for="ch" forName="Parent5" refType="h" fact="0.2022"/>
              <dgm:constr type="w" for="ch" forName="Parent5" refType="w" fact="0.0579"/>
              <dgm:constr type="h" for="ch" forName="Parent5" refType="h" fact="0.3799"/>
              <dgm:constr type="l" for="ch" forName="Parent4" refType="w" fact="0.2999"/>
              <dgm:constr type="t" for="ch" forName="Parent4" refType="h" fact="0.2022"/>
              <dgm:constr type="w" for="ch" forName="Parent4" refType="w" fact="0.0579"/>
              <dgm:constr type="h" for="ch" forName="Parent4" refType="h" fact="0.3799"/>
              <dgm:constr type="l" for="ch" forName="Parent3" refType="w" fact="0.2102"/>
              <dgm:constr type="t" for="ch" forName="Parent3" refType="h" fact="0.2022"/>
              <dgm:constr type="w" for="ch" forName="Parent3" refType="w" fact="0.0579"/>
              <dgm:constr type="h" for="ch" forName="Parent3" refType="h" fact="0.3799"/>
              <dgm:constr type="l" for="ch" forName="Parent2" refType="w" fact="0.1205"/>
              <dgm:constr type="t" for="ch" forName="Parent2" refType="h" fact="0.2022"/>
              <dgm:constr type="w" for="ch" forName="Parent2" refType="w" fact="0.0579"/>
              <dgm:constr type="h" for="ch" forName="Parent2" refType="h" fact="0.3799"/>
              <dgm:constr type="l" for="ch" forName="Parent1" refType="w" fact="0.0308"/>
              <dgm:constr type="t" for="ch" forName="Parent1" refType="h" fact="0.2022"/>
              <dgm:constr type="w" for="ch" forName="Parent1" refType="w" fact="0.0579"/>
              <dgm:constr type="h" for="ch" forName="Parent1" refType="h" fact="0.3799"/>
              <dgm:constr type="l" for="ch" forName="Accent11" refType="w" fact="0.9132"/>
              <dgm:constr type="t" for="ch" forName="Accent11" refType="h" fact="0.1072"/>
              <dgm:constr type="w" for="ch" forName="Accent11" refType="w" fact="0.0868"/>
              <dgm:constr type="h" for="ch" forName="Accent11" refType="h" fact="0.5699"/>
              <dgm:constr type="l" for="ch" forName="ParentBackground11" refType="w" fact="0.9161"/>
              <dgm:constr type="t" for="ch" forName="ParentBackground11" refType="h" fact="0.1262"/>
              <dgm:constr type="w" for="ch" forName="ParentBackground11" refType="w" fact="0.081"/>
              <dgm:constr type="h" for="ch" forName="ParentBackground11" refType="h" fact="0.5319"/>
              <dgm:constr type="l" for="ch" forName="Child11" refType="w" fact="0.9161"/>
              <dgm:constr type="t" for="ch" forName="Child11" refType="h" fact="0.6876"/>
              <dgm:constr type="w" for="ch" forName="Child11" refType="w" fact="0.081"/>
              <dgm:constr type="h" for="ch" forName="Child11" refType="h" fact="0.3124"/>
              <dgm:constr type="l" for="ch" forName="Accent10" refType="w" fact="0.8055"/>
              <dgm:constr type="t" for="ch" forName="Accent10" refType="h" fact="-0.0109"/>
              <dgm:constr type="w" for="ch" forName="Accent10" refType="w" fact="0.1228"/>
              <dgm:constr type="h" for="ch" forName="Accent10" refType="h" fact="0.806"/>
              <dgm:constr type="l" for="ch" forName="ParentBackground10" refType="w" fact="0.8264"/>
              <dgm:constr type="t" for="ch" forName="ParentBackground10" refType="h" fact="0.1262"/>
              <dgm:constr type="w" for="ch" forName="ParentBackground10" refType="w" fact="0.081"/>
              <dgm:constr type="h" for="ch" forName="ParentBackground10" refType="h" fact="0.5319"/>
              <dgm:constr type="l" for="ch" forName="Child10" refType="w" fact="0.8264"/>
              <dgm:constr type="t" for="ch" forName="Child10" refType="h" fact="0.6876"/>
              <dgm:constr type="w" for="ch" forName="Child10" refType="w" fact="0.081"/>
              <dgm:constr type="h" for="ch" forName="Child10" refType="h" fact="0.3124"/>
              <dgm:constr type="l" for="ch" forName="Accent9" refType="w" fact="0.7158"/>
              <dgm:constr type="t" for="ch" forName="Accent9" refType="h" fact="-0.0109"/>
              <dgm:constr type="w" for="ch" forName="Accent9" refType="w" fact="0.1228"/>
              <dgm:constr type="h" for="ch" forName="Accent9" refType="h" fact="0.806"/>
              <dgm:constr type="l" for="ch" forName="ParentBackground9" refType="w" fact="0.7367"/>
              <dgm:constr type="t" for="ch" forName="ParentBackground9" refType="h" fact="0.1262"/>
              <dgm:constr type="w" for="ch" forName="ParentBackground9" refType="w" fact="0.081"/>
              <dgm:constr type="h" for="ch" forName="ParentBackground9" refType="h" fact="0.5319"/>
              <dgm:constr type="l" for="ch" forName="Child9" refType="w" fact="0.7367"/>
              <dgm:constr type="t" for="ch" forName="Child9" refType="h" fact="0.6876"/>
              <dgm:constr type="w" for="ch" forName="Child9" refType="w" fact="0.081"/>
              <dgm:constr type="h" for="ch" forName="Child9" refType="h" fact="0.3124"/>
              <dgm:constr type="l" for="ch" forName="Accent8" refType="w" fact="0.6261"/>
              <dgm:constr type="t" for="ch" forName="Accent8" refType="h" fact="-0.0109"/>
              <dgm:constr type="w" for="ch" forName="Accent8" refType="w" fact="0.1228"/>
              <dgm:constr type="h" for="ch" forName="Accent8" refType="h" fact="0.806"/>
              <dgm:constr type="l" for="ch" forName="ParentBackground8" refType="w" fact="0.647"/>
              <dgm:constr type="t" for="ch" forName="ParentBackground8" refType="h" fact="0.1262"/>
              <dgm:constr type="w" for="ch" forName="ParentBackground8" refType="w" fact="0.081"/>
              <dgm:constr type="h" for="ch" forName="ParentBackground8" refType="h" fact="0.5319"/>
              <dgm:constr type="l" for="ch" forName="Child8" refType="w" fact="0.647"/>
              <dgm:constr type="t" for="ch" forName="Child8" refType="h" fact="0.6876"/>
              <dgm:constr type="w" for="ch" forName="Child8" refType="w" fact="0.081"/>
              <dgm:constr type="h" for="ch" forName="Child8" refType="h" fact="0.3124"/>
              <dgm:constr type="l" for="ch" forName="Accent7" refType="w" fact="0.5364"/>
              <dgm:constr type="t" for="ch" forName="Accent7" refType="h" fact="-0.0109"/>
              <dgm:constr type="w" for="ch" forName="Accent7" refType="w" fact="0.1228"/>
              <dgm:constr type="h" for="ch" forName="Accent7" refType="h" fact="0.806"/>
              <dgm:constr type="l" for="ch" forName="ParentBackground7" refType="w" fact="0.5573"/>
              <dgm:constr type="t" for="ch" forName="ParentBackground7" refType="h" fact="0.1262"/>
              <dgm:constr type="w" for="ch" forName="ParentBackground7" refType="w" fact="0.081"/>
              <dgm:constr type="h" for="ch" forName="ParentBackground7" refType="h" fact="0.5319"/>
              <dgm:constr type="l" for="ch" forName="Child7" refType="w" fact="0.5573"/>
              <dgm:constr type="t" for="ch" forName="Child7" refType="h" fact="0.6876"/>
              <dgm:constr type="w" for="ch" forName="Child7" refType="w" fact="0.081"/>
              <dgm:constr type="h" for="ch" forName="Child7" refType="h" fact="0.3124"/>
              <dgm:constr type="l" for="ch" forName="Accent6" refType="w" fact="0.4467"/>
              <dgm:constr type="t" for="ch" forName="Accent6" refType="h" fact="-0.0109"/>
              <dgm:constr type="w" for="ch" forName="Accent6" refType="w" fact="0.1228"/>
              <dgm:constr type="h" for="ch" forName="Accent6" refType="h" fact="0.806"/>
              <dgm:constr type="l" for="ch" forName="ParentBackground6" refType="w" fact="0.4677"/>
              <dgm:constr type="t" for="ch" forName="ParentBackground6" refType="h" fact="0.1262"/>
              <dgm:constr type="w" for="ch" forName="ParentBackground6" refType="w" fact="0.081"/>
              <dgm:constr type="h" for="ch" forName="ParentBackground6" refType="h" fact="0.5319"/>
              <dgm:constr type="l" for="ch" forName="Child6" refType="w" fact="0.4677"/>
              <dgm:constr type="t" for="ch" forName="Child6" refType="h" fact="0.6876"/>
              <dgm:constr type="w" for="ch" forName="Child6" refType="w" fact="0.081"/>
              <dgm:constr type="h" for="ch" forName="Child6" refType="h" fact="0.3124"/>
              <dgm:constr type="l" for="ch" forName="Accent5" refType="w" fact="0.3571"/>
              <dgm:constr type="t" for="ch" forName="Accent5" refType="h" fact="-0.0109"/>
              <dgm:constr type="w" for="ch" forName="Accent5" refType="w" fact="0.1228"/>
              <dgm:constr type="h" for="ch" forName="Accent5" refType="h" fact="0.806"/>
              <dgm:constr type="l" for="ch" forName="ParentBackground5" refType="w" fact="0.378"/>
              <dgm:constr type="t" for="ch" forName="ParentBackground5" refType="h" fact="0.1262"/>
              <dgm:constr type="w" for="ch" forName="ParentBackground5" refType="w" fact="0.081"/>
              <dgm:constr type="h" for="ch" forName="ParentBackground5" refType="h" fact="0.5319"/>
              <dgm:constr type="l" for="ch" forName="Child5" refType="w" fact="0.378"/>
              <dgm:constr type="t" for="ch" forName="Child5" refType="h" fact="0.6876"/>
              <dgm:constr type="w" for="ch" forName="Child5" refType="w" fact="0.081"/>
              <dgm:constr type="h" for="ch" forName="Child5" refType="h" fact="0.3124"/>
              <dgm:constr type="l" for="ch" forName="Accent4" refType="w" fact="0.2674"/>
              <dgm:constr type="t" for="ch" forName="Accent4" refType="h" fact="-0.0109"/>
              <dgm:constr type="w" for="ch" forName="Accent4" refType="w" fact="0.1228"/>
              <dgm:constr type="h" for="ch" forName="Accent4" refType="h" fact="0.806"/>
              <dgm:constr type="l" for="ch" forName="ParentBackground4" refType="w" fact="0.2883"/>
              <dgm:constr type="t" for="ch" forName="ParentBackground4" refType="h" fact="0.1262"/>
              <dgm:constr type="w" for="ch" forName="ParentBackground4" refType="w" fact="0.081"/>
              <dgm:constr type="h" for="ch" forName="ParentBackground4" refType="h" fact="0.5319"/>
              <dgm:constr type="l" for="ch" forName="Child4" refType="w" fact="0.2883"/>
              <dgm:constr type="t" for="ch" forName="Child4" refType="h" fact="0.6876"/>
              <dgm:constr type="w" for="ch" forName="Child4" refType="w" fact="0.081"/>
              <dgm:constr type="h" for="ch" forName="Child4" refType="h" fact="0.3124"/>
              <dgm:constr type="l" for="ch" forName="Accent3" refType="w" fact="0.1777"/>
              <dgm:constr type="t" for="ch" forName="Accent3" refType="h" fact="-0.0109"/>
              <dgm:constr type="w" for="ch" forName="Accent3" refType="w" fact="0.1228"/>
              <dgm:constr type="h" for="ch" forName="Accent3" refType="h" fact="0.806"/>
              <dgm:constr type="l" for="ch" forName="ParentBackground3" refType="w" fact="0.1986"/>
              <dgm:constr type="t" for="ch" forName="ParentBackground3" refType="h" fact="0.1262"/>
              <dgm:constr type="w" for="ch" forName="ParentBackground3" refType="w" fact="0.081"/>
              <dgm:constr type="h" for="ch" forName="ParentBackground3" refType="h" fact="0.5319"/>
              <dgm:constr type="l" for="ch" forName="Child3" refType="w" fact="0.1986"/>
              <dgm:constr type="t" for="ch" forName="Child3" refType="h" fact="0.6876"/>
              <dgm:constr type="w" for="ch" forName="Child3" refType="w" fact="0.081"/>
              <dgm:constr type="h" for="ch" forName="Child3" refType="h" fact="0.3124"/>
              <dgm:constr type="l" for="ch" forName="Accent2" refType="w" fact="0.088"/>
              <dgm:constr type="t" for="ch" forName="Accent2" refType="h" fact="-0.0109"/>
              <dgm:constr type="w" for="ch" forName="Accent2" refType="w" fact="0.1228"/>
              <dgm:constr type="h" for="ch" forName="Accent2" refType="h" fact="0.806"/>
              <dgm:constr type="l" for="ch" forName="ParentBackground2" refType="w" fact="0.1089"/>
              <dgm:constr type="t" for="ch" forName="ParentBackground2" refType="h" fact="0.1262"/>
              <dgm:constr type="w" for="ch" forName="ParentBackground2" refType="w" fact="0.081"/>
              <dgm:constr type="h" for="ch" forName="ParentBackground2" refType="h" fact="0.5319"/>
              <dgm:constr type="l" for="ch" forName="Child2" refType="w" fact="0.1089"/>
              <dgm:constr type="t" for="ch" forName="Child2" refType="h" fact="0.6876"/>
              <dgm:constr type="w" for="ch" forName="Child2" refType="w" fact="0.081"/>
              <dgm:constr type="h" for="ch" forName="Child2" refType="h" fact="0.3124"/>
              <dgm:constr type="l" for="ch" forName="Accent1" refType="w" fact="-0.0017"/>
              <dgm:constr type="t" for="ch" forName="Accent1" refType="h" fact="-0.0109"/>
              <dgm:constr type="w" for="ch" forName="Accent1" refType="w" fact="0.1228"/>
              <dgm:constr type="h" for="ch" forName="Accent1" refType="h" fact="0.806"/>
              <dgm:constr type="l" for="ch" forName="ParentBackground1" refType="w" fact="0.0192"/>
              <dgm:constr type="t" for="ch" forName="ParentBackground1" refType="h" fact="0.1262"/>
              <dgm:constr type="w" for="ch" forName="ParentBackground1" refType="w" fact="0.081"/>
              <dgm:constr type="h" for="ch" forName="ParentBackground1" refType="h" fact="0.5319"/>
              <dgm:constr type="l" for="ch" forName="Child1" refType="w" fact="0.0192"/>
              <dgm:constr type="t" for="ch" forName="Child1" refType="h" fact="0.6876"/>
              <dgm:constr type="w" for="ch" forName="Child1" refType="w" fact="0.081"/>
              <dgm:constr type="h" for="ch" forName="Child1" refType="h" fact="0.3124"/>
            </dgm:constrLst>
          </dgm:else>
        </dgm:choose>
      </dgm:if>
      <dgm:else name="Name15">
        <dgm:choose name="Name16">
          <dgm:if name="Name17" axis="ch" ptType="node" func="cnt" op="equ" val="1">
            <dgm:alg type="composite">
              <dgm:param type="ar" val="0.6383"/>
            </dgm:alg>
            <dgm:constrLst>
              <dgm:constr type="primFontSz" for="des" forName="Child1" val="65"/>
              <dgm:constr type="primFontSz" for="des" forName="Parent1" val="65"/>
              <dgm:constr type="primFontSz" for="des" forName="Child1" refType="primFontSz" refFor="des" refForName="Parent1" op="lte"/>
              <dgm:constr type="l" for="ch" forName="Parent1" refType="w" fact="0.1667"/>
              <dgm:constr type="t" for="ch" forName="Parent1" refType="h" fact="0.1064"/>
              <dgm:constr type="w" for="ch" forName="Parent1" refType="w" fact="0.6667"/>
              <dgm:constr type="h" for="ch" forName="Parent1" refType="h" fact="0.4255"/>
              <dgm:constr type="l" for="ch" forName="Accent1" refType="w" fact="0"/>
              <dgm:constr type="t" for="ch" forName="Accent1" refType="h" fact="0"/>
              <dgm:constr type="w" for="ch" forName="Accent1" refType="w"/>
              <dgm:constr type="h" for="ch" forName="Accent1" refType="h" fact="0.6383"/>
              <dgm:constr type="l" for="ch" forName="ParentBackground1" refType="w" fact="0.0333"/>
              <dgm:constr type="t" for="ch" forName="ParentBackground1" refType="h" fact="0.0213"/>
              <dgm:constr type="w" for="ch" forName="ParentBackground1" refType="w" fact="0.9333"/>
              <dgm:constr type="h" for="ch" forName="ParentBackground1" refType="h" fact="0.5957"/>
              <dgm:constr type="l" for="ch" forName="Child1" refType="w" fact="0.0333"/>
              <dgm:constr type="t" for="ch" forName="Child1" refType="h" fact="0.6574"/>
              <dgm:constr type="w" for="ch" forName="Child1" refType="w" fact="0.9333"/>
              <dgm:constr type="h" for="ch" forName="Child1" refType="h" fact="0.3426"/>
            </dgm:constrLst>
          </dgm:if>
          <dgm:if name="Name18" axis="ch" ptType="node" func="cnt" op="equ" val="2">
            <dgm:alg type="composite">
              <dgm:param type="ar" val="1.2659"/>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Parent2" refType="primFontSz" refFor="des" refForName="Parent1" op="equ"/>
              <dgm:constr type="primFontSz" for="des" forName="Child2" refType="primFontSz" refFor="des" refForName="Child1" op="equ"/>
              <dgm:constr type="r" for="ch" forName="Parent2" refType="w" fact="0.3751"/>
              <dgm:constr type="t" for="ch" forName="Parent2" refType="h" fact="0.2022"/>
              <dgm:constr type="w" for="ch" forName="Parent2" refType="w" fact="0.3001"/>
              <dgm:constr type="h" for="ch" forName="Parent2" refType="h" fact="0.3799"/>
              <dgm:constr type="r" for="ch" forName="Parent1" refType="w" fact="0.8403"/>
              <dgm:constr type="t" for="ch" forName="Parent1" refType="h" fact="0.2022"/>
              <dgm:constr type="w" for="ch" forName="Parent1" refType="w" fact="0.3001"/>
              <dgm:constr type="h" for="ch" forName="Parent1" refType="h" fact="0.3799"/>
              <dgm:constr type="r" for="ch" forName="Accent2" refType="w" fact="0.4502"/>
              <dgm:constr type="t" for="ch" forName="Accent2" refType="h" fact="0.1072"/>
              <dgm:constr type="w" for="ch" forName="Accent2" refType="w" fact="0.4502"/>
              <dgm:constr type="h" for="ch" forName="Accent2" refType="h" fact="0.5699"/>
              <dgm:constr type="r" for="ch" forName="ParentBackground2" refType="w" fact="0.4352"/>
              <dgm:constr type="t" for="ch" forName="ParentBackground2" refType="h" fact="0.1262"/>
              <dgm:constr type="w" for="ch" forName="ParentBackground2" refType="w" fact="0.4201"/>
              <dgm:constr type="h" for="ch" forName="ParentBackground2" refType="h" fact="0.5319"/>
              <dgm:constr type="r" for="ch" forName="Child2" refType="w" fact="0.4352"/>
              <dgm:constr type="t" for="ch" forName="Child2" refType="h" fact="0.6876"/>
              <dgm:constr type="w" for="ch" forName="Child2" refType="w" fact="0.4201"/>
              <dgm:constr type="h" for="ch" forName="Child2" refType="h" fact="0.3124"/>
              <dgm:constr type="r" for="ch" forName="Accent1" refType="w" fact="1.0086"/>
              <dgm:constr type="t" for="ch" forName="Accent1" refType="h" fact="-0.0109"/>
              <dgm:constr type="w" for="ch" forName="Accent1" refType="w" fact="0.6367"/>
              <dgm:constr type="h" for="ch" forName="Accent1" refType="h" fact="0.806"/>
              <dgm:constr type="r" for="ch" forName="ParentBackground1" refType="w" fact="0.9003"/>
              <dgm:constr type="t" for="ch" forName="ParentBackground1" refType="h" fact="0.1262"/>
              <dgm:constr type="w" for="ch" forName="ParentBackground1" refType="w" fact="0.4201"/>
              <dgm:constr type="h" for="ch" forName="ParentBackground1" refType="h" fact="0.5319"/>
              <dgm:constr type="r" for="ch" forName="Child1" refType="w" fact="0.9003"/>
              <dgm:constr type="t" for="ch" forName="Child1" refType="h" fact="0.6876"/>
              <dgm:constr type="w" for="ch" forName="Child1" refType="w" fact="0.4201"/>
              <dgm:constr type="h" for="ch" forName="Child1" refType="h" fact="0.3124"/>
            </dgm:constrLst>
          </dgm:if>
          <dgm:if name="Name19" axis="ch" ptType="node" func="cnt" op="equ" val="3">
            <dgm:alg type="composite">
              <dgm:param type="ar" val="1.8548"/>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Parent2" refType="primFontSz" refFor="des" refForName="Parent1" op="equ"/>
              <dgm:constr type="primFontSz" for="des" forName="Parent3" refType="primFontSz" refFor="des" refForName="Parent1" op="equ"/>
              <dgm:constr type="primFontSz" for="des" forName="Child2" refType="primFontSz" refFor="des" refForName="Child1" op="equ"/>
              <dgm:constr type="primFontSz" for="des" forName="Child3" refType="primFontSz" refFor="des" refForName="Child1" op="equ"/>
              <dgm:constr type="r" for="ch" forName="Parent3" refType="w" fact="0.256"/>
              <dgm:constr type="t" for="ch" forName="Parent3" refType="h" fact="0.2022"/>
              <dgm:constr type="w" for="ch" forName="Parent3" refType="w" fact="0.2048"/>
              <dgm:constr type="h" for="ch" forName="Parent3" refType="h" fact="0.3799"/>
              <dgm:constr type="r" for="ch" forName="Parent2" refType="w" fact="0.5735"/>
              <dgm:constr type="t" for="ch" forName="Parent2" refType="h" fact="0.2022"/>
              <dgm:constr type="w" for="ch" forName="Parent2" refType="w" fact="0.2048"/>
              <dgm:constr type="h" for="ch" forName="Parent2" refType="h" fact="0.3799"/>
              <dgm:constr type="r" for="ch" forName="Parent1" refType="w" fact="0.891"/>
              <dgm:constr type="t" for="ch" forName="Parent1" refType="h" fact="0.2022"/>
              <dgm:constr type="w" for="ch" forName="Parent1" refType="w" fact="0.2048"/>
              <dgm:constr type="h" for="ch" forName="Parent1" refType="h" fact="0.3799"/>
              <dgm:constr type="r" for="ch" forName="Accent3" refType="w" fact="0.3072"/>
              <dgm:constr type="t" for="ch" forName="Accent3" refType="h" fact="0.1072"/>
              <dgm:constr type="w" for="ch" forName="Accent3" refType="w" fact="0.3072"/>
              <dgm:constr type="h" for="ch" forName="Accent3" refType="h" fact="0.5699"/>
              <dgm:constr type="r" for="ch" forName="ParentBackground3" refType="w" fact="0.297"/>
              <dgm:constr type="t" for="ch" forName="ParentBackground3" refType="h" fact="0.1262"/>
              <dgm:constr type="w" for="ch" forName="ParentBackground3" refType="w" fact="0.2868"/>
              <dgm:constr type="h" for="ch" forName="ParentBackground3" refType="h" fact="0.5319"/>
              <dgm:constr type="r" for="ch" forName="Child3" refType="w" fact="0.297"/>
              <dgm:constr type="t" for="ch" forName="Child3" refType="h" fact="0.6876"/>
              <dgm:constr type="w" for="ch" forName="Child3" refType="w" fact="0.2868"/>
              <dgm:constr type="h" for="ch" forName="Child3" refType="h" fact="0.3124"/>
              <dgm:constr type="r" for="ch" forName="Accent2" refType="w" fact="0.6878"/>
              <dgm:constr type="t" for="ch" forName="Accent2" refType="h" fact="-0.0109"/>
              <dgm:constr type="w" for="ch" forName="Accent2" refType="w" fact="0.4334"/>
              <dgm:constr type="h" for="ch" forName="Accent2" refType="h" fact="0.806"/>
              <dgm:constr type="r" for="ch" forName="ParentBackground2" refType="w" fact="0.6145"/>
              <dgm:constr type="t" for="ch" forName="ParentBackground2" refType="h" fact="0.1262"/>
              <dgm:constr type="w" for="ch" forName="ParentBackground2" refType="w" fact="0.2868"/>
              <dgm:constr type="h" for="ch" forName="ParentBackground2" refType="h" fact="0.5319"/>
              <dgm:constr type="r" for="ch" forName="Child2" refType="w" fact="0.6145"/>
              <dgm:constr type="t" for="ch" forName="Child2" refType="h" fact="0.6876"/>
              <dgm:constr type="w" for="ch" forName="Child2" refType="w" fact="0.2868"/>
              <dgm:constr type="h" for="ch" forName="Child2" refType="h" fact="0.3124"/>
              <dgm:constr type="r" for="ch" forName="Accent1" refType="w" fact="1.0053"/>
              <dgm:constr type="t" for="ch" forName="Accent1" refType="h" fact="-0.0109"/>
              <dgm:constr type="w" for="ch" forName="Accent1" refType="w" fact="0.4334"/>
              <dgm:constr type="h" for="ch" forName="Accent1" refType="h" fact="0.806"/>
              <dgm:constr type="r" for="ch" forName="ParentBackground1" refType="w" fact="0.932"/>
              <dgm:constr type="t" for="ch" forName="ParentBackground1" refType="h" fact="0.1262"/>
              <dgm:constr type="w" for="ch" forName="ParentBackground1" refType="w" fact="0.2868"/>
              <dgm:constr type="h" for="ch" forName="ParentBackground1" refType="h" fact="0.5319"/>
              <dgm:constr type="r" for="ch" forName="Child1" refType="w" fact="0.932"/>
              <dgm:constr type="t" for="ch" forName="Child1" refType="h" fact="0.6876"/>
              <dgm:constr type="w" for="ch" forName="Child1" refType="w" fact="0.2868"/>
              <dgm:constr type="h" for="ch" forName="Child1" refType="h" fact="0.3124"/>
            </dgm:constrLst>
          </dgm:if>
          <dgm:if name="Name20" axis="ch" ptType="node" func="cnt" op="equ" val="4">
            <dgm:alg type="composite">
              <dgm:param type="ar" val="2.4437"/>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r" for="ch" forName="Parent4" refType="w" fact="0.1943"/>
              <dgm:constr type="t" for="ch" forName="Parent4" refType="h" fact="0.2022"/>
              <dgm:constr type="w" for="ch" forName="Parent4" refType="w" fact="0.1555"/>
              <dgm:constr type="h" for="ch" forName="Parent4" refType="h" fact="0.3799"/>
              <dgm:constr type="r" for="ch" forName="Parent3" refType="w" fact="0.4353"/>
              <dgm:constr type="t" for="ch" forName="Parent3" refType="h" fact="0.2022"/>
              <dgm:constr type="w" for="ch" forName="Parent3" refType="w" fact="0.1555"/>
              <dgm:constr type="h" for="ch" forName="Parent3" refType="h" fact="0.3799"/>
              <dgm:constr type="r" for="ch" forName="Parent2" refType="w" fact="0.6763"/>
              <dgm:constr type="t" for="ch" forName="Parent2" refType="h" fact="0.2022"/>
              <dgm:constr type="w" for="ch" forName="Parent2" refType="w" fact="0.1555"/>
              <dgm:constr type="h" for="ch" forName="Parent2" refType="h" fact="0.3799"/>
              <dgm:constr type="r" for="ch" forName="Parent1" refType="w" fact="0.9173"/>
              <dgm:constr type="t" for="ch" forName="Parent1" refType="h" fact="0.2022"/>
              <dgm:constr type="w" for="ch" forName="Parent1" refType="w" fact="0.1555"/>
              <dgm:constr type="h" for="ch" forName="Parent1" refType="h" fact="0.3799"/>
              <dgm:constr type="r" for="ch" forName="Accent4" refType="w" fact="0.2332"/>
              <dgm:constr type="t" for="ch" forName="Accent4" refType="h" fact="0.1072"/>
              <dgm:constr type="w" for="ch" forName="Accent4" refType="w" fact="0.2332"/>
              <dgm:constr type="h" for="ch" forName="Accent4" refType="h" fact="0.5699"/>
              <dgm:constr type="r" for="ch" forName="ParentBackground4" refType="w" fact="0.2254"/>
              <dgm:constr type="t" for="ch" forName="ParentBackground4" refType="h" fact="0.1262"/>
              <dgm:constr type="w" for="ch" forName="ParentBackground4" refType="w" fact="0.2177"/>
              <dgm:constr type="h" for="ch" forName="ParentBackground4" refType="h" fact="0.5319"/>
              <dgm:constr type="r" for="ch" forName="Child4" refType="w" fact="0.2254"/>
              <dgm:constr type="t" for="ch" forName="Child4" refType="h" fact="0.6876"/>
              <dgm:constr type="w" for="ch" forName="Child4" refType="w" fact="0.2177"/>
              <dgm:constr type="h" for="ch" forName="Child4" refType="h" fact="0.3124"/>
              <dgm:constr type="r" for="ch" forName="Accent3" refType="w" fact="0.5235"/>
              <dgm:constr type="t" for="ch" forName="Accent3" refType="h" fact="-0.0109"/>
              <dgm:constr type="w" for="ch" forName="Accent3" refType="w" fact="0.3298"/>
              <dgm:constr type="h" for="ch" forName="Accent3" refType="h" fact="0.806"/>
              <dgm:constr type="r" for="ch" forName="ParentBackground3" refType="w" fact="0.4664"/>
              <dgm:constr type="t" for="ch" forName="ParentBackground3" refType="h" fact="0.1262"/>
              <dgm:constr type="w" for="ch" forName="ParentBackground3" refType="w" fact="0.2177"/>
              <dgm:constr type="h" for="ch" forName="ParentBackground3" refType="h" fact="0.5319"/>
              <dgm:constr type="r" for="ch" forName="Child3" refType="w" fact="0.4664"/>
              <dgm:constr type="t" for="ch" forName="Child3" refType="h" fact="0.6876"/>
              <dgm:constr type="w" for="ch" forName="Child3" refType="w" fact="0.2177"/>
              <dgm:constr type="h" for="ch" forName="Child3" refType="h" fact="0.3124"/>
              <dgm:constr type="r" for="ch" forName="Accent2" refType="w" fact="0.7635"/>
              <dgm:constr type="t" for="ch" forName="Accent2" refType="h" fact="-0.0109"/>
              <dgm:constr type="w" for="ch" forName="Accent2" refType="w" fact="0.3298"/>
              <dgm:constr type="h" for="ch" forName="Accent2" refType="h" fact="0.806"/>
              <dgm:constr type="r" for="ch" forName="ParentBackground2" refType="w" fact="0.7074"/>
              <dgm:constr type="t" for="ch" forName="ParentBackground2" refType="h" fact="0.1262"/>
              <dgm:constr type="w" for="ch" forName="ParentBackground2" refType="w" fact="0.2177"/>
              <dgm:constr type="h" for="ch" forName="ParentBackground2" refType="h" fact="0.5319"/>
              <dgm:constr type="r" for="ch" forName="Child2" refType="w" fact="0.7074"/>
              <dgm:constr type="t" for="ch" forName="Child2" refType="h" fact="0.6876"/>
              <dgm:constr type="w" for="ch" forName="Child2" refType="w" fact="0.2177"/>
              <dgm:constr type="h" for="ch" forName="Child2" refType="h" fact="0.3124"/>
              <dgm:constr type="r" for="ch" forName="Accent1" refType="w" fact="1.0045"/>
              <dgm:constr type="t" for="ch" forName="Accent1" refType="h" fact="-0.0109"/>
              <dgm:constr type="w" for="ch" forName="Accent1" refType="w" fact="0.3298"/>
              <dgm:constr type="h" for="ch" forName="Accent1" refType="h" fact="0.806"/>
              <dgm:constr type="r" for="ch" forName="ParentBackground1" refType="w" fact="0.9484"/>
              <dgm:constr type="t" for="ch" forName="ParentBackground1" refType="h" fact="0.1262"/>
              <dgm:constr type="w" for="ch" forName="ParentBackground1" refType="w" fact="0.2177"/>
              <dgm:constr type="h" for="ch" forName="ParentBackground1" refType="h" fact="0.5319"/>
              <dgm:constr type="r" for="ch" forName="Child1" refType="w" fact="0.9484"/>
              <dgm:constr type="t" for="ch" forName="Child1" refType="h" fact="0.6876"/>
              <dgm:constr type="w" for="ch" forName="Child1" refType="w" fact="0.2177"/>
              <dgm:constr type="h" for="ch" forName="Child1" refType="h" fact="0.3124"/>
            </dgm:constrLst>
          </dgm:if>
          <dgm:if name="Name21" axis="ch" ptType="node" func="cnt" op="equ" val="5">
            <dgm:alg type="composite">
              <dgm:param type="ar" val="3.0325"/>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r" for="ch" forName="Parent5" refType="w" fact="0.1566"/>
              <dgm:constr type="t" for="ch" forName="Parent5" refType="h" fact="0.2022"/>
              <dgm:constr type="w" for="ch" forName="Parent5" refType="w" fact="0.1253"/>
              <dgm:constr type="h" for="ch" forName="Parent5" refType="h" fact="0.3799"/>
              <dgm:constr type="r" for="ch" forName="Parent4" refType="w" fact="0.3508"/>
              <dgm:constr type="t" for="ch" forName="Parent4" refType="h" fact="0.2022"/>
              <dgm:constr type="w" for="ch" forName="Parent4" refType="w" fact="0.1253"/>
              <dgm:constr type="h" for="ch" forName="Parent4" refType="h" fact="0.3799"/>
              <dgm:constr type="r" for="ch" forName="Parent3" refType="w" fact="0.545"/>
              <dgm:constr type="t" for="ch" forName="Parent3" refType="h" fact="0.2022"/>
              <dgm:constr type="w" for="ch" forName="Parent3" refType="w" fact="0.1253"/>
              <dgm:constr type="h" for="ch" forName="Parent3" refType="h" fact="0.3799"/>
              <dgm:constr type="r" for="ch" forName="Parent2" refType="w" fact="0.7391"/>
              <dgm:constr type="t" for="ch" forName="Parent2" refType="h" fact="0.2022"/>
              <dgm:constr type="w" for="ch" forName="Parent2" refType="w" fact="0.1253"/>
              <dgm:constr type="h" for="ch" forName="Parent2" refType="h" fact="0.3799"/>
              <dgm:constr type="r" for="ch" forName="Parent1" refType="w" fact="0.9333"/>
              <dgm:constr type="t" for="ch" forName="Parent1" refType="h" fact="0.2022"/>
              <dgm:constr type="w" for="ch" forName="Parent1" refType="w" fact="0.1253"/>
              <dgm:constr type="h" for="ch" forName="Parent1" refType="h" fact="0.3799"/>
              <dgm:constr type="r" for="ch" forName="Accent5" refType="w" fact="0.1879"/>
              <dgm:constr type="t" for="ch" forName="Accent5" refType="h" fact="0.1072"/>
              <dgm:constr type="w" for="ch" forName="Accent5" refType="w" fact="0.1879"/>
              <dgm:constr type="h" for="ch" forName="Accent5" refType="h" fact="0.5699"/>
              <dgm:constr type="r" for="ch" forName="ParentBackground5" refType="w" fact="0.1817"/>
              <dgm:constr type="t" for="ch" forName="ParentBackground5" refType="h" fact="0.1262"/>
              <dgm:constr type="w" for="ch" forName="ParentBackground5" refType="w" fact="0.1754"/>
              <dgm:constr type="h" for="ch" forName="ParentBackground5" refType="h" fact="0.5319"/>
              <dgm:constr type="r" for="ch" forName="Child5" refType="w" fact="0.1817"/>
              <dgm:constr type="t" for="ch" forName="Child5" refType="h" fact="0.6876"/>
              <dgm:constr type="w" for="ch" forName="Child5" refType="w" fact="0.1754"/>
              <dgm:constr type="h" for="ch" forName="Child5" refType="h" fact="0.3124"/>
              <dgm:constr type="r" for="ch" forName="Accent4" refType="w" fact="0.4211"/>
              <dgm:constr type="t" for="ch" forName="Accent4" refType="h" fact="-0.0109"/>
              <dgm:constr type="w" for="ch" forName="Accent4" refType="w" fact="0.2657"/>
              <dgm:constr type="h" for="ch" forName="Accent4" refType="h" fact="0.806"/>
              <dgm:constr type="r" for="ch" forName="ParentBackground4" refType="w" fact="0.3758"/>
              <dgm:constr type="t" for="ch" forName="ParentBackground4" refType="h" fact="0.1262"/>
              <dgm:constr type="w" for="ch" forName="ParentBackground4" refType="w" fact="0.1754"/>
              <dgm:constr type="h" for="ch" forName="ParentBackground4" refType="h" fact="0.5319"/>
              <dgm:constr type="r" for="ch" forName="Child4" refType="w" fact="0.3758"/>
              <dgm:constr type="t" for="ch" forName="Child4" refType="h" fact="0.6876"/>
              <dgm:constr type="w" for="ch" forName="Child4" refType="w" fact="0.1754"/>
              <dgm:constr type="h" for="ch" forName="Child4" refType="h" fact="0.3124"/>
              <dgm:constr type="r" for="ch" forName="Accent3" refType="w" fact="0.6152"/>
              <dgm:constr type="t" for="ch" forName="Accent3" refType="h" fact="-0.0109"/>
              <dgm:constr type="w" for="ch" forName="Accent3" refType="w" fact="0.2657"/>
              <dgm:constr type="h" for="ch" forName="Accent3" refType="h" fact="0.806"/>
              <dgm:constr type="r" for="ch" forName="ParentBackground3" refType="w" fact="0.57"/>
              <dgm:constr type="t" for="ch" forName="ParentBackground3" refType="h" fact="0.1262"/>
              <dgm:constr type="w" for="ch" forName="ParentBackground3" refType="w" fact="0.1754"/>
              <dgm:constr type="h" for="ch" forName="ParentBackground3" refType="h" fact="0.5319"/>
              <dgm:constr type="r" for="ch" forName="Child3" refType="w" fact="0.57"/>
              <dgm:constr type="t" for="ch" forName="Child3" refType="h" fact="0.6876"/>
              <dgm:constr type="w" for="ch" forName="Child3" refType="w" fact="0.1754"/>
              <dgm:constr type="h" for="ch" forName="Child3" refType="h" fact="0.3124"/>
              <dgm:constr type="r" for="ch" forName="Accent2" refType="w" fact="0.8094"/>
              <dgm:constr type="t" for="ch" forName="Accent2" refType="h" fact="-0.0109"/>
              <dgm:constr type="w" for="ch" forName="Accent2" refType="w" fact="0.2657"/>
              <dgm:constr type="h" for="ch" forName="Accent2" refType="h" fact="0.806"/>
              <dgm:constr type="r" for="ch" forName="ParentBackground2" refType="w" fact="0.7642"/>
              <dgm:constr type="t" for="ch" forName="ParentBackground2" refType="h" fact="0.1262"/>
              <dgm:constr type="w" for="ch" forName="ParentBackground2" refType="w" fact="0.1754"/>
              <dgm:constr type="h" for="ch" forName="ParentBackground2" refType="h" fact="0.5319"/>
              <dgm:constr type="r" for="ch" forName="Child2" refType="w" fact="0.7642"/>
              <dgm:constr type="t" for="ch" forName="Child2" refType="h" fact="0.6876"/>
              <dgm:constr type="w" for="ch" forName="Child2" refType="w" fact="0.1754"/>
              <dgm:constr type="h" for="ch" forName="Child2" refType="h" fact="0.3124"/>
              <dgm:constr type="r" for="ch" forName="Accent1" refType="w" fact="1.0036"/>
              <dgm:constr type="t" for="ch" forName="Accent1" refType="h" fact="-0.0109"/>
              <dgm:constr type="w" for="ch" forName="Accent1" refType="w" fact="0.2657"/>
              <dgm:constr type="h" for="ch" forName="Accent1" refType="h" fact="0.806"/>
              <dgm:constr type="r" for="ch" forName="ParentBackground1" refType="w" fact="0.9584"/>
              <dgm:constr type="t" for="ch" forName="ParentBackground1" refType="h" fact="0.1262"/>
              <dgm:constr type="w" for="ch" forName="ParentBackground1" refType="w" fact="0.1754"/>
              <dgm:constr type="h" for="ch" forName="ParentBackground1" refType="h" fact="0.5319"/>
              <dgm:constr type="r" for="ch" forName="Child1" refType="w" fact="0.9584"/>
              <dgm:constr type="t" for="ch" forName="Child1" refType="h" fact="0.6876"/>
              <dgm:constr type="w" for="ch" forName="Child1" refType="w" fact="0.1754"/>
              <dgm:constr type="h" for="ch" forName="Child1" refType="h" fact="0.3124"/>
            </dgm:constrLst>
          </dgm:if>
          <dgm:if name="Name22" axis="ch" ptType="node" func="cnt" op="equ" val="6">
            <dgm:alg type="composite">
              <dgm:param type="ar" val="3.6214"/>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r" for="ch" forName="Parent6" refType="w" fact="0.1311"/>
              <dgm:constr type="t" for="ch" forName="Parent6" refType="h" fact="0.2022"/>
              <dgm:constr type="w" for="ch" forName="Parent6" refType="w" fact="0.1049"/>
              <dgm:constr type="h" for="ch" forName="Parent6" refType="h" fact="0.3799"/>
              <dgm:constr type="r" for="ch" forName="Parent5" refType="w" fact="0.2937"/>
              <dgm:constr type="t" for="ch" forName="Parent5" refType="h" fact="0.2022"/>
              <dgm:constr type="w" for="ch" forName="Parent5" refType="w" fact="0.1049"/>
              <dgm:constr type="h" for="ch" forName="Parent5" refType="h" fact="0.3799"/>
              <dgm:constr type="r" for="ch" forName="Parent4" refType="w" fact="0.4563"/>
              <dgm:constr type="t" for="ch" forName="Parent4" refType="h" fact="0.2022"/>
              <dgm:constr type="w" for="ch" forName="Parent4" refType="w" fact="0.1049"/>
              <dgm:constr type="h" for="ch" forName="Parent4" refType="h" fact="0.3799"/>
              <dgm:constr type="r" for="ch" forName="Parent3" refType="w" fact="0.619"/>
              <dgm:constr type="t" for="ch" forName="Parent3" refType="h" fact="0.2022"/>
              <dgm:constr type="w" for="ch" forName="Parent3" refType="w" fact="0.1049"/>
              <dgm:constr type="h" for="ch" forName="Parent3" refType="h" fact="0.3799"/>
              <dgm:constr type="r" for="ch" forName="Parent2" refType="w" fact="0.7816"/>
              <dgm:constr type="t" for="ch" forName="Parent2" refType="h" fact="0.2022"/>
              <dgm:constr type="w" for="ch" forName="Parent2" refType="w" fact="0.1049"/>
              <dgm:constr type="h" for="ch" forName="Parent2" refType="h" fact="0.3799"/>
              <dgm:constr type="r" for="ch" forName="Parent1" refType="w" fact="0.9442"/>
              <dgm:constr type="t" for="ch" forName="Parent1" refType="h" fact="0.2022"/>
              <dgm:constr type="w" for="ch" forName="Parent1" refType="w" fact="0.1049"/>
              <dgm:constr type="h" for="ch" forName="Parent1" refType="h" fact="0.3799"/>
              <dgm:constr type="r" for="ch" forName="Accent6" refType="w" fact="0.1574"/>
              <dgm:constr type="t" for="ch" forName="Accent6" refType="h" fact="0.1072"/>
              <dgm:constr type="w" for="ch" forName="Accent6" refType="w" fact="0.1574"/>
              <dgm:constr type="h" for="ch" forName="Accent6" refType="h" fact="0.5699"/>
              <dgm:constr type="r" for="ch" forName="ParentBackground6" refType="w" fact="0.1521"/>
              <dgm:constr type="t" for="ch" forName="ParentBackground6" refType="h" fact="0.1262"/>
              <dgm:constr type="w" for="ch" forName="ParentBackground6" refType="w" fact="0.1469"/>
              <dgm:constr type="h" for="ch" forName="ParentBackground6" refType="h" fact="0.5319"/>
              <dgm:constr type="r" for="ch" forName="Child6" refType="w" fact="0.1521"/>
              <dgm:constr type="t" for="ch" forName="Child6" refType="h" fact="0.6876"/>
              <dgm:constr type="w" for="ch" forName="Child6" refType="w" fact="0.1469"/>
              <dgm:constr type="h" for="ch" forName="Child6" refType="h" fact="0.3124"/>
              <dgm:constr type="r" for="ch" forName="Accent5" refType="w" fact="0.3526"/>
              <dgm:constr type="t" for="ch" forName="Accent5" refType="h" fact="-0.0109"/>
              <dgm:constr type="w" for="ch" forName="Accent5" refType="w" fact="0.2226"/>
              <dgm:constr type="h" for="ch" forName="Accent5" refType="h" fact="0.806"/>
              <dgm:constr type="r" for="ch" forName="ParentBackground5" refType="w" fact="0.3147"/>
              <dgm:constr type="t" for="ch" forName="ParentBackground5" refType="h" fact="0.1262"/>
              <dgm:constr type="w" for="ch" forName="ParentBackground5" refType="w" fact="0.1469"/>
              <dgm:constr type="h" for="ch" forName="ParentBackground5" refType="h" fact="0.5319"/>
              <dgm:constr type="r" for="ch" forName="Child5" refType="w" fact="0.3147"/>
              <dgm:constr type="t" for="ch" forName="Child5" refType="h" fact="0.6876"/>
              <dgm:constr type="w" for="ch" forName="Child5" refType="w" fact="0.1469"/>
              <dgm:constr type="h" for="ch" forName="Child5" refType="h" fact="0.3124"/>
              <dgm:constr type="r" for="ch" forName="Accent4" refType="w" fact="0.5152"/>
              <dgm:constr type="t" for="ch" forName="Accent4" refType="h" fact="-0.0109"/>
              <dgm:constr type="w" for="ch" forName="Accent4" refType="w" fact="0.2226"/>
              <dgm:constr type="h" for="ch" forName="Accent4" refType="h" fact="0.806"/>
              <dgm:constr type="r" for="ch" forName="ParentBackground4" refType="w" fact="0.4773"/>
              <dgm:constr type="t" for="ch" forName="ParentBackground4" refType="h" fact="0.1262"/>
              <dgm:constr type="w" for="ch" forName="ParentBackground4" refType="w" fact="0.1469"/>
              <dgm:constr type="h" for="ch" forName="ParentBackground4" refType="h" fact="0.5319"/>
              <dgm:constr type="r" for="ch" forName="Child4" refType="w" fact="0.4773"/>
              <dgm:constr type="t" for="ch" forName="Child4" refType="h" fact="0.6876"/>
              <dgm:constr type="w" for="ch" forName="Child4" refType="w" fact="0.1469"/>
              <dgm:constr type="h" for="ch" forName="Child4" refType="h" fact="0.3124"/>
              <dgm:constr type="r" for="ch" forName="Accent3" refType="w" fact="0.6778"/>
              <dgm:constr type="t" for="ch" forName="Accent3" refType="h" fact="-0.0109"/>
              <dgm:constr type="w" for="ch" forName="Accent3" refType="w" fact="0.2226"/>
              <dgm:constr type="h" for="ch" forName="Accent3" refType="h" fact="0.806"/>
              <dgm:constr type="r" for="ch" forName="ParentBackground3" refType="w" fact="0.6399"/>
              <dgm:constr type="t" for="ch" forName="ParentBackground3" refType="h" fact="0.1262"/>
              <dgm:constr type="w" for="ch" forName="ParentBackground3" refType="w" fact="0.1469"/>
              <dgm:constr type="h" for="ch" forName="ParentBackground3" refType="h" fact="0.5319"/>
              <dgm:constr type="r" for="ch" forName="Child3" refType="w" fact="0.6399"/>
              <dgm:constr type="t" for="ch" forName="Child3" refType="h" fact="0.6876"/>
              <dgm:constr type="w" for="ch" forName="Child3" refType="w" fact="0.1469"/>
              <dgm:constr type="h" for="ch" forName="Child3" refType="h" fact="0.3124"/>
              <dgm:constr type="r" for="ch" forName="Accent2" refType="w" fact="0.8404"/>
              <dgm:constr type="t" for="ch" forName="Accent2" refType="h" fact="-0.0109"/>
              <dgm:constr type="w" for="ch" forName="Accent2" refType="w" fact="0.2226"/>
              <dgm:constr type="h" for="ch" forName="Accent2" refType="h" fact="0.806"/>
              <dgm:constr type="r" for="ch" forName="ParentBackground2" refType="w" fact="0.8025"/>
              <dgm:constr type="t" for="ch" forName="ParentBackground2" refType="h" fact="0.1262"/>
              <dgm:constr type="w" for="ch" forName="ParentBackground2" refType="w" fact="0.1469"/>
              <dgm:constr type="h" for="ch" forName="ParentBackground2" refType="h" fact="0.5319"/>
              <dgm:constr type="r" for="ch" forName="Child2" refType="w" fact="0.8025"/>
              <dgm:constr type="t" for="ch" forName="Child2" refType="h" fact="0.6876"/>
              <dgm:constr type="w" for="ch" forName="Child2" refType="w" fact="0.1469"/>
              <dgm:constr type="h" for="ch" forName="Child2" refType="h" fact="0.3124"/>
              <dgm:constr type="r" for="ch" forName="Accent1" refType="w" fact="1.003"/>
              <dgm:constr type="t" for="ch" forName="Accent1" refType="h" fact="-0.0109"/>
              <dgm:constr type="w" for="ch" forName="Accent1" refType="w" fact="0.2226"/>
              <dgm:constr type="h" for="ch" forName="Accent1" refType="h" fact="0.806"/>
              <dgm:constr type="r" for="ch" forName="ParentBackground1" refType="w" fact="0.9652"/>
              <dgm:constr type="t" for="ch" forName="ParentBackground1" refType="h" fact="0.1262"/>
              <dgm:constr type="w" for="ch" forName="ParentBackground1" refType="w" fact="0.1469"/>
              <dgm:constr type="h" for="ch" forName="ParentBackground1" refType="h" fact="0.5319"/>
              <dgm:constr type="r" for="ch" forName="Child1" refType="w" fact="0.9652"/>
              <dgm:constr type="t" for="ch" forName="Child1" refType="h" fact="0.6876"/>
              <dgm:constr type="w" for="ch" forName="Child1" refType="w" fact="0.1469"/>
              <dgm:constr type="h" for="ch" forName="Child1" refType="h" fact="0.3124"/>
            </dgm:constrLst>
          </dgm:if>
          <dgm:if name="Name23" axis="ch" ptType="node" func="cnt" op="equ" val="7">
            <dgm:alg type="composite">
              <dgm:param type="ar" val="4.2103"/>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r" for="ch" forName="Parent7" refType="w" fact="0.1128"/>
              <dgm:constr type="t" for="ch" forName="Parent7" refType="h" fact="0.2022"/>
              <dgm:constr type="w" for="ch" forName="Parent7" refType="w" fact="0.0902"/>
              <dgm:constr type="h" for="ch" forName="Parent7" refType="h" fact="0.3799"/>
              <dgm:constr type="r" for="ch" forName="Parent6" refType="w" fact="0.2527"/>
              <dgm:constr type="t" for="ch" forName="Parent6" refType="h" fact="0.2022"/>
              <dgm:constr type="w" for="ch" forName="Parent6" refType="w" fact="0.0902"/>
              <dgm:constr type="h" for="ch" forName="Parent6" refType="h" fact="0.3799"/>
              <dgm:constr type="r" for="ch" forName="Parent5" refType="w" fact="0.3925"/>
              <dgm:constr type="t" for="ch" forName="Parent5" refType="h" fact="0.2022"/>
              <dgm:constr type="w" for="ch" forName="Parent5" refType="w" fact="0.0902"/>
              <dgm:constr type="h" for="ch" forName="Parent5" refType="h" fact="0.3799"/>
              <dgm:constr type="r" for="ch" forName="Parent4" refType="w" fact="0.5324"/>
              <dgm:constr type="t" for="ch" forName="Parent4" refType="h" fact="0.2022"/>
              <dgm:constr type="w" for="ch" forName="Parent4" refType="w" fact="0.0902"/>
              <dgm:constr type="h" for="ch" forName="Parent4" refType="h" fact="0.3799"/>
              <dgm:constr type="r" for="ch" forName="Parent3" refType="w" fact="0.6723"/>
              <dgm:constr type="t" for="ch" forName="Parent3" refType="h" fact="0.2022"/>
              <dgm:constr type="w" for="ch" forName="Parent3" refType="w" fact="0.0902"/>
              <dgm:constr type="h" for="ch" forName="Parent3" refType="h" fact="0.3799"/>
              <dgm:constr type="r" for="ch" forName="Parent2" refType="w" fact="0.8121"/>
              <dgm:constr type="t" for="ch" forName="Parent2" refType="h" fact="0.2022"/>
              <dgm:constr type="w" for="ch" forName="Parent2" refType="w" fact="0.0902"/>
              <dgm:constr type="h" for="ch" forName="Parent2" refType="h" fact="0.3799"/>
              <dgm:constr type="r" for="ch" forName="Parent1" refType="w" fact="0.952"/>
              <dgm:constr type="t" for="ch" forName="Parent1" refType="h" fact="0.2022"/>
              <dgm:constr type="w" for="ch" forName="Parent1" refType="w" fact="0.0902"/>
              <dgm:constr type="h" for="ch" forName="Parent1" refType="h" fact="0.3799"/>
              <dgm:constr type="r" for="ch" forName="Accent7" refType="w" fact="0.1354"/>
              <dgm:constr type="t" for="ch" forName="Accent7" refType="h" fact="0.1072"/>
              <dgm:constr type="w" for="ch" forName="Accent7" refType="w" fact="0.1354"/>
              <dgm:constr type="h" for="ch" forName="Accent7" refType="h" fact="0.5699"/>
              <dgm:constr type="r" for="ch" forName="ParentBackground7" refType="w" fact="0.1308"/>
              <dgm:constr type="t" for="ch" forName="ParentBackground7" refType="h" fact="0.1262"/>
              <dgm:constr type="w" for="ch" forName="ParentBackground7" refType="w" fact="0.1263"/>
              <dgm:constr type="h" for="ch" forName="ParentBackground7" refType="h" fact="0.5319"/>
              <dgm:constr type="r" for="ch" forName="Child7" refType="w" fact="0.1308"/>
              <dgm:constr type="t" for="ch" forName="Child7" refType="h" fact="0.6876"/>
              <dgm:constr type="w" for="ch" forName="Child7" refType="w" fact="0.1263"/>
              <dgm:constr type="h" for="ch" forName="Child7" refType="h" fact="0.3124"/>
              <dgm:constr type="r" for="ch" forName="Accent6" refType="w" fact="0.3033"/>
              <dgm:constr type="t" for="ch" forName="Accent6" refType="h" fact="-0.0109"/>
              <dgm:constr type="w" for="ch" forName="Accent6" refType="w" fact="0.1915"/>
              <dgm:constr type="h" for="ch" forName="Accent6" refType="h" fact="0.806"/>
              <dgm:constr type="r" for="ch" forName="ParentBackground6" refType="w" fact="0.2707"/>
              <dgm:constr type="t" for="ch" forName="ParentBackground6" refType="h" fact="0.1262"/>
              <dgm:constr type="w" for="ch" forName="ParentBackground6" refType="w" fact="0.1263"/>
              <dgm:constr type="h" for="ch" forName="ParentBackground6" refType="h" fact="0.5319"/>
              <dgm:constr type="r" for="ch" forName="Child6" refType="w" fact="0.2707"/>
              <dgm:constr type="t" for="ch" forName="Child6" refType="h" fact="0.6876"/>
              <dgm:constr type="w" for="ch" forName="Child6" refType="w" fact="0.1263"/>
              <dgm:constr type="h" for="ch" forName="Child6" refType="h" fact="0.3124"/>
              <dgm:constr type="r" for="ch" forName="Accent5" refType="w" fact="0.4431"/>
              <dgm:constr type="t" for="ch" forName="Accent5" refType="h" fact="-0.0109"/>
              <dgm:constr type="w" for="ch" forName="Accent5" refType="w" fact="0.1915"/>
              <dgm:constr type="h" for="ch" forName="Accent5" refType="h" fact="0.806"/>
              <dgm:constr type="r" for="ch" forName="ParentBackground5" refType="w" fact="0.4106"/>
              <dgm:constr type="t" for="ch" forName="ParentBackground5" refType="h" fact="0.1262"/>
              <dgm:constr type="w" for="ch" forName="ParentBackground5" refType="w" fact="0.1263"/>
              <dgm:constr type="h" for="ch" forName="ParentBackground5" refType="h" fact="0.5319"/>
              <dgm:constr type="r" for="ch" forName="Child5" refType="w" fact="0.4106"/>
              <dgm:constr type="t" for="ch" forName="Child5" refType="h" fact="0.6876"/>
              <dgm:constr type="w" for="ch" forName="Child5" refType="w" fact="0.1263"/>
              <dgm:constr type="h" for="ch" forName="Child5" refType="h" fact="0.3124"/>
              <dgm:constr type="r" for="ch" forName="Accent4" refType="w" fact="0.583"/>
              <dgm:constr type="t" for="ch" forName="Accent4" refType="h" fact="-0.0109"/>
              <dgm:constr type="w" for="ch" forName="Accent4" refType="w" fact="0.1915"/>
              <dgm:constr type="h" for="ch" forName="Accent4" refType="h" fact="0.806"/>
              <dgm:constr type="r" for="ch" forName="ParentBackground4" refType="w" fact="0.5504"/>
              <dgm:constr type="t" for="ch" forName="ParentBackground4" refType="h" fact="0.1262"/>
              <dgm:constr type="w" for="ch" forName="ParentBackground4" refType="w" fact="0.1263"/>
              <dgm:constr type="h" for="ch" forName="ParentBackground4" refType="h" fact="0.5319"/>
              <dgm:constr type="r" for="ch" forName="Child4" refType="w" fact="0.5504"/>
              <dgm:constr type="t" for="ch" forName="Child4" refType="h" fact="0.6876"/>
              <dgm:constr type="w" for="ch" forName="Child4" refType="w" fact="0.1263"/>
              <dgm:constr type="h" for="ch" forName="Child4" refType="h" fact="0.3124"/>
              <dgm:constr type="r" for="ch" forName="Accent3" refType="w" fact="0.7229"/>
              <dgm:constr type="t" for="ch" forName="Accent3" refType="h" fact="-0.0109"/>
              <dgm:constr type="w" for="ch" forName="Accent3" refType="w" fact="0.1915"/>
              <dgm:constr type="h" for="ch" forName="Accent3" refType="h" fact="0.806"/>
              <dgm:constr type="r" for="ch" forName="ParentBackground3" refType="w" fact="0.6903"/>
              <dgm:constr type="t" for="ch" forName="ParentBackground3" refType="h" fact="0.1262"/>
              <dgm:constr type="w" for="ch" forName="ParentBackground3" refType="w" fact="0.1263"/>
              <dgm:constr type="h" for="ch" forName="ParentBackground3" refType="h" fact="0.5319"/>
              <dgm:constr type="r" for="ch" forName="Child3" refType="w" fact="0.6903"/>
              <dgm:constr type="t" for="ch" forName="Child3" refType="h" fact="0.6876"/>
              <dgm:constr type="w" for="ch" forName="Child3" refType="w" fact="0.1263"/>
              <dgm:constr type="h" for="ch" forName="Child3" refType="h" fact="0.3124"/>
              <dgm:constr type="r" for="ch" forName="Accent2" refType="w" fact="0.8627"/>
              <dgm:constr type="t" for="ch" forName="Accent2" refType="h" fact="-0.0109"/>
              <dgm:constr type="w" for="ch" forName="Accent2" refType="w" fact="0.1915"/>
              <dgm:constr type="h" for="ch" forName="Accent2" refType="h" fact="0.806"/>
              <dgm:constr type="r" for="ch" forName="ParentBackground2" refType="w" fact="0.8302"/>
              <dgm:constr type="t" for="ch" forName="ParentBackground2" refType="h" fact="0.1262"/>
              <dgm:constr type="w" for="ch" forName="ParentBackground2" refType="w" fact="0.1263"/>
              <dgm:constr type="h" for="ch" forName="ParentBackground2" refType="h" fact="0.5319"/>
              <dgm:constr type="r" for="ch" forName="Child2" refType="w" fact="0.8302"/>
              <dgm:constr type="t" for="ch" forName="Child2" refType="h" fact="0.6876"/>
              <dgm:constr type="w" for="ch" forName="Child2" refType="w" fact="0.1263"/>
              <dgm:constr type="h" for="ch" forName="Child2" refType="h" fact="0.3124"/>
              <dgm:constr type="r" for="ch" forName="Accent1" refType="w" fact="1.0026"/>
              <dgm:constr type="t" for="ch" forName="Accent1" refType="h" fact="-0.0109"/>
              <dgm:constr type="w" for="ch" forName="Accent1" refType="w" fact="0.1915"/>
              <dgm:constr type="h" for="ch" forName="Accent1" refType="h" fact="0.806"/>
              <dgm:constr type="r" for="ch" forName="ParentBackground1" refType="w" fact="0.97"/>
              <dgm:constr type="t" for="ch" forName="ParentBackground1" refType="h" fact="0.1262"/>
              <dgm:constr type="w" for="ch" forName="ParentBackground1" refType="w" fact="0.1263"/>
              <dgm:constr type="h" for="ch" forName="ParentBackground1" refType="h" fact="0.5319"/>
              <dgm:constr type="r" for="ch" forName="Child1" refType="w" fact="0.97"/>
              <dgm:constr type="t" for="ch" forName="Child1" refType="h" fact="0.6876"/>
              <dgm:constr type="w" for="ch" forName="Child1" refType="w" fact="0.1263"/>
              <dgm:constr type="h" for="ch" forName="Child1" refType="h" fact="0.3124"/>
            </dgm:constrLst>
          </dgm:if>
          <dgm:if name="Name24" axis="ch" ptType="node" func="cnt" op="equ" val="8">
            <dgm:alg type="composite">
              <dgm:param type="ar" val="4.7991"/>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r" for="ch" forName="Parent8" refType="w" fact="0.099"/>
              <dgm:constr type="t" for="ch" forName="Parent8" refType="h" fact="0.2022"/>
              <dgm:constr type="w" for="ch" forName="Parent8" refType="w" fact="0.0792"/>
              <dgm:constr type="h" for="ch" forName="Parent8" refType="h" fact="0.3799"/>
              <dgm:constr type="r" for="ch" forName="Parent7" refType="w" fact="0.2217"/>
              <dgm:constr type="t" for="ch" forName="Parent7" refType="h" fact="0.2022"/>
              <dgm:constr type="w" for="ch" forName="Parent7" refType="w" fact="0.0792"/>
              <dgm:constr type="h" for="ch" forName="Parent7" refType="h" fact="0.3799"/>
              <dgm:constr type="r" for="ch" forName="Parent6" refType="w" fact="0.3444"/>
              <dgm:constr type="t" for="ch" forName="Parent6" refType="h" fact="0.2022"/>
              <dgm:constr type="w" for="ch" forName="Parent6" refType="w" fact="0.0792"/>
              <dgm:constr type="h" for="ch" forName="Parent6" refType="h" fact="0.3799"/>
              <dgm:constr type="r" for="ch" forName="Parent5" refType="w" fact="0.4671"/>
              <dgm:constr type="t" for="ch" forName="Parent5" refType="h" fact="0.2022"/>
              <dgm:constr type="w" for="ch" forName="Parent5" refType="w" fact="0.0792"/>
              <dgm:constr type="h" for="ch" forName="Parent5" refType="h" fact="0.3799"/>
              <dgm:constr type="r" for="ch" forName="Parent4" refType="w" fact="0.5898"/>
              <dgm:constr type="t" for="ch" forName="Parent4" refType="h" fact="0.2022"/>
              <dgm:constr type="w" for="ch" forName="Parent4" refType="w" fact="0.0792"/>
              <dgm:constr type="h" for="ch" forName="Parent4" refType="h" fact="0.3799"/>
              <dgm:constr type="r" for="ch" forName="Parent3" refType="w" fact="0.7125"/>
              <dgm:constr type="t" for="ch" forName="Parent3" refType="h" fact="0.2022"/>
              <dgm:constr type="w" for="ch" forName="Parent3" refType="w" fact="0.0792"/>
              <dgm:constr type="h" for="ch" forName="Parent3" refType="h" fact="0.3799"/>
              <dgm:constr type="r" for="ch" forName="Parent2" refType="w" fact="0.8352"/>
              <dgm:constr type="t" for="ch" forName="Parent2" refType="h" fact="0.2022"/>
              <dgm:constr type="w" for="ch" forName="Parent2" refType="w" fact="0.0792"/>
              <dgm:constr type="h" for="ch" forName="Parent2" refType="h" fact="0.3799"/>
              <dgm:constr type="r" for="ch" forName="Parent1" refType="w" fact="0.9579"/>
              <dgm:constr type="t" for="ch" forName="Parent1" refType="h" fact="0.2022"/>
              <dgm:constr type="w" for="ch" forName="Parent1" refType="w" fact="0.0792"/>
              <dgm:constr type="h" for="ch" forName="Parent1" refType="h" fact="0.3799"/>
              <dgm:constr type="r" for="ch" forName="Accent8" refType="w" fact="0.1187"/>
              <dgm:constr type="t" for="ch" forName="Accent8" refType="h" fact="0.1072"/>
              <dgm:constr type="w" for="ch" forName="Accent8" refType="w" fact="0.1187"/>
              <dgm:constr type="h" for="ch" forName="Accent8" refType="h" fact="0.5699"/>
              <dgm:constr type="r" for="ch" forName="ParentBackground8" refType="w" fact="0.1148"/>
              <dgm:constr type="t" for="ch" forName="ParentBackground8" refType="h" fact="0.1262"/>
              <dgm:constr type="w" for="ch" forName="ParentBackground8" refType="w" fact="0.1108"/>
              <dgm:constr type="h" for="ch" forName="ParentBackground8" refType="h" fact="0.5319"/>
              <dgm:constr type="r" for="ch" forName="Child8" refType="w" fact="0.1148"/>
              <dgm:constr type="t" for="ch" forName="Child8" refType="h" fact="0.6876"/>
              <dgm:constr type="w" for="ch" forName="Child8" refType="w" fact="0.1108"/>
              <dgm:constr type="h" for="ch" forName="Child8" refType="h" fact="0.3124"/>
              <dgm:constr type="r" for="ch" forName="Accent7" refType="w" fact="0.2661"/>
              <dgm:constr type="t" for="ch" forName="Accent7" refType="h" fact="-0.0109"/>
              <dgm:constr type="w" for="ch" forName="Accent7" refType="w" fact="0.1679"/>
              <dgm:constr type="h" for="ch" forName="Accent7" refType="h" fact="0.806"/>
              <dgm:constr type="r" for="ch" forName="ParentBackground7" refType="w" fact="0.2375"/>
              <dgm:constr type="t" for="ch" forName="ParentBackground7" refType="h" fact="0.1262"/>
              <dgm:constr type="w" for="ch" forName="ParentBackground7" refType="w" fact="0.1108"/>
              <dgm:constr type="h" for="ch" forName="ParentBackground7" refType="h" fact="0.5319"/>
              <dgm:constr type="r" for="ch" forName="Child7" refType="w" fact="0.2375"/>
              <dgm:constr type="t" for="ch" forName="Child7" refType="h" fact="0.6876"/>
              <dgm:constr type="w" for="ch" forName="Child7" refType="w" fact="0.1108"/>
              <dgm:constr type="h" for="ch" forName="Child7" refType="h" fact="0.3124"/>
              <dgm:constr type="r" for="ch" forName="Accent6" refType="w" fact="0.3888"/>
              <dgm:constr type="t" for="ch" forName="Accent6" refType="h" fact="-0.0109"/>
              <dgm:constr type="w" for="ch" forName="Accent6" refType="w" fact="0.1679"/>
              <dgm:constr type="h" for="ch" forName="Accent6" refType="h" fact="0.806"/>
              <dgm:constr type="r" for="ch" forName="ParentBackground6" refType="w" fact="0.3602"/>
              <dgm:constr type="t" for="ch" forName="ParentBackground6" refType="h" fact="0.1262"/>
              <dgm:constr type="w" for="ch" forName="ParentBackground6" refType="w" fact="0.1108"/>
              <dgm:constr type="h" for="ch" forName="ParentBackground6" refType="h" fact="0.5319"/>
              <dgm:constr type="r" for="ch" forName="Child6" refType="w" fact="0.3602"/>
              <dgm:constr type="t" for="ch" forName="Child6" refType="h" fact="0.6876"/>
              <dgm:constr type="w" for="ch" forName="Child6" refType="w" fact="0.1108"/>
              <dgm:constr type="h" for="ch" forName="Child6" refType="h" fact="0.3124"/>
              <dgm:constr type="r" for="ch" forName="Accent5" refType="w" fact="0.5115"/>
              <dgm:constr type="t" for="ch" forName="Accent5" refType="h" fact="-0.0109"/>
              <dgm:constr type="w" for="ch" forName="Accent5" refType="w" fact="0.1679"/>
              <dgm:constr type="h" for="ch" forName="Accent5" refType="h" fact="0.806"/>
              <dgm:constr type="r" for="ch" forName="ParentBackground5" refType="w" fact="0.4829"/>
              <dgm:constr type="t" for="ch" forName="ParentBackground5" refType="h" fact="0.1262"/>
              <dgm:constr type="w" for="ch" forName="ParentBackground5" refType="w" fact="0.1108"/>
              <dgm:constr type="h" for="ch" forName="ParentBackground5" refType="h" fact="0.5319"/>
              <dgm:constr type="r" for="ch" forName="Child5" refType="w" fact="0.4829"/>
              <dgm:constr type="t" for="ch" forName="Child5" refType="h" fact="0.6876"/>
              <dgm:constr type="w" for="ch" forName="Child5" refType="w" fact="0.1108"/>
              <dgm:constr type="h" for="ch" forName="Child5" refType="h" fact="0.3124"/>
              <dgm:constr type="r" for="ch" forName="Accent4" refType="w" fact="0.6342"/>
              <dgm:constr type="t" for="ch" forName="Accent4" refType="h" fact="-0.0109"/>
              <dgm:constr type="w" for="ch" forName="Accent4" refType="w" fact="0.1679"/>
              <dgm:constr type="h" for="ch" forName="Accent4" refType="h" fact="0.806"/>
              <dgm:constr type="r" for="ch" forName="ParentBackground4" refType="w" fact="0.6056"/>
              <dgm:constr type="t" for="ch" forName="ParentBackground4" refType="h" fact="0.1262"/>
              <dgm:constr type="w" for="ch" forName="ParentBackground4" refType="w" fact="0.1108"/>
              <dgm:constr type="h" for="ch" forName="ParentBackground4" refType="h" fact="0.5319"/>
              <dgm:constr type="r" for="ch" forName="Child4" refType="w" fact="0.6056"/>
              <dgm:constr type="t" for="ch" forName="Child4" refType="h" fact="0.6876"/>
              <dgm:constr type="w" for="ch" forName="Child4" refType="w" fact="0.1108"/>
              <dgm:constr type="h" for="ch" forName="Child4" refType="h" fact="0.3124"/>
              <dgm:constr type="r" for="ch" forName="Accent3" refType="w" fact="0.7569"/>
              <dgm:constr type="t" for="ch" forName="Accent3" refType="h" fact="-0.0109"/>
              <dgm:constr type="w" for="ch" forName="Accent3" refType="w" fact="0.1679"/>
              <dgm:constr type="h" for="ch" forName="Accent3" refType="h" fact="0.806"/>
              <dgm:constr type="r" for="ch" forName="ParentBackground3" refType="w" fact="0.7283"/>
              <dgm:constr type="t" for="ch" forName="ParentBackground3" refType="h" fact="0.1262"/>
              <dgm:constr type="w" for="ch" forName="ParentBackground3" refType="w" fact="0.1108"/>
              <dgm:constr type="h" for="ch" forName="ParentBackground3" refType="h" fact="0.5319"/>
              <dgm:constr type="r" for="ch" forName="Child3" refType="w" fact="0.7283"/>
              <dgm:constr type="t" for="ch" forName="Child3" refType="h" fact="0.6876"/>
              <dgm:constr type="w" for="ch" forName="Child3" refType="w" fact="0.1108"/>
              <dgm:constr type="h" for="ch" forName="Child3" refType="h" fact="0.3124"/>
              <dgm:constr type="r" for="ch" forName="Accent2" refType="w" fact="0.8796"/>
              <dgm:constr type="t" for="ch" forName="Accent2" refType="h" fact="-0.0109"/>
              <dgm:constr type="w" for="ch" forName="Accent2" refType="w" fact="0.1679"/>
              <dgm:constr type="h" for="ch" forName="Accent2" refType="h" fact="0.806"/>
              <dgm:constr type="r" for="ch" forName="ParentBackground2" refType="w" fact="0.851"/>
              <dgm:constr type="t" for="ch" forName="ParentBackground2" refType="h" fact="0.1262"/>
              <dgm:constr type="w" for="ch" forName="ParentBackground2" refType="w" fact="0.1108"/>
              <dgm:constr type="h" for="ch" forName="ParentBackground2" refType="h" fact="0.5319"/>
              <dgm:constr type="r" for="ch" forName="Child2" refType="w" fact="0.851"/>
              <dgm:constr type="t" for="ch" forName="Child2" refType="h" fact="0.6876"/>
              <dgm:constr type="w" for="ch" forName="Child2" refType="w" fact="0.1108"/>
              <dgm:constr type="h" for="ch" forName="Child2" refType="h" fact="0.3124"/>
              <dgm:constr type="r" for="ch" forName="Accent1" refType="w" fact="1.0023"/>
              <dgm:constr type="t" for="ch" forName="Accent1" refType="h" fact="-0.0109"/>
              <dgm:constr type="w" for="ch" forName="Accent1" refType="w" fact="0.1679"/>
              <dgm:constr type="h" for="ch" forName="Accent1" refType="h" fact="0.806"/>
              <dgm:constr type="r" for="ch" forName="ParentBackground1" refType="w" fact="0.9737"/>
              <dgm:constr type="t" for="ch" forName="ParentBackground1" refType="h" fact="0.1262"/>
              <dgm:constr type="w" for="ch" forName="ParentBackground1" refType="w" fact="0.1108"/>
              <dgm:constr type="h" for="ch" forName="ParentBackground1" refType="h" fact="0.5319"/>
              <dgm:constr type="r" for="ch" forName="Child1" refType="w" fact="0.9737"/>
              <dgm:constr type="t" for="ch" forName="Child1" refType="h" fact="0.6876"/>
              <dgm:constr type="w" for="ch" forName="Child1" refType="w" fact="0.1108"/>
              <dgm:constr type="h" for="ch" forName="Child1" refType="h" fact="0.3124"/>
            </dgm:constrLst>
          </dgm:if>
          <dgm:if name="Name25" axis="ch" ptType="node" func="cnt" op="equ" val="9">
            <dgm:alg type="composite">
              <dgm:param type="ar" val="5.388"/>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9"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9"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9"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9"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9"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9"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9"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Child9" refType="primFontSz" refFor="des" refForName="Parent8" op="lte"/>
              <dgm:constr type="primFontSz" for="des" forName="Child1" refType="primFontSz" refFor="des" refForName="Parent9" op="lte"/>
              <dgm:constr type="primFontSz" for="des" forName="Child2" refType="primFontSz" refFor="des" refForName="Parent9" op="lte"/>
              <dgm:constr type="primFontSz" for="des" forName="Child3" refType="primFontSz" refFor="des" refForName="Parent9" op="lte"/>
              <dgm:constr type="primFontSz" for="des" forName="Child4" refType="primFontSz" refFor="des" refForName="Parent9" op="lte"/>
              <dgm:constr type="primFontSz" for="des" forName="Child5" refType="primFontSz" refFor="des" refForName="Parent9" op="lte"/>
              <dgm:constr type="primFontSz" for="des" forName="Child6" refType="primFontSz" refFor="des" refForName="Parent9" op="lte"/>
              <dgm:constr type="primFontSz" for="des" forName="Child7" refType="primFontSz" refFor="des" refForName="Parent9" op="lte"/>
              <dgm:constr type="primFontSz" for="des" forName="Child8" refType="primFontSz" refFor="des" refForName="Parent9" op="lte"/>
              <dgm:constr type="primFontSz" for="des" forName="Child9" refType="primFontSz" refFor="des" refForName="Parent9"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Parent9"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primFontSz" for="des" forName="Child9" refType="primFontSz" refFor="des" refForName="Child1" op="equ"/>
              <dgm:constr type="r" for="ch" forName="Parent9" refType="w" fact="0.0881"/>
              <dgm:constr type="t" for="ch" forName="Parent9" refType="h" fact="0.2022"/>
              <dgm:constr type="w" for="ch" forName="Parent9" refType="w" fact="0.0705"/>
              <dgm:constr type="h" for="ch" forName="Parent9" refType="h" fact="0.3799"/>
              <dgm:constr type="r" for="ch" forName="Parent8" refType="w" fact="0.1974"/>
              <dgm:constr type="t" for="ch" forName="Parent8" refType="h" fact="0.2022"/>
              <dgm:constr type="w" for="ch" forName="Parent8" refType="w" fact="0.0705"/>
              <dgm:constr type="h" for="ch" forName="Parent8" refType="h" fact="0.3799"/>
              <dgm:constr type="r" for="ch" forName="Parent7" refType="w" fact="0.3067"/>
              <dgm:constr type="t" for="ch" forName="Parent7" refType="h" fact="0.2022"/>
              <dgm:constr type="w" for="ch" forName="Parent7" refType="w" fact="0.0705"/>
              <dgm:constr type="h" for="ch" forName="Parent7" refType="h" fact="0.3799"/>
              <dgm:constr type="r" for="ch" forName="Parent6" refType="w" fact="0.416"/>
              <dgm:constr type="t" for="ch" forName="Parent6" refType="h" fact="0.2022"/>
              <dgm:constr type="w" for="ch" forName="Parent6" refType="w" fact="0.0705"/>
              <dgm:constr type="h" for="ch" forName="Parent6" refType="h" fact="0.3799"/>
              <dgm:constr type="r" for="ch" forName="Parent5" refType="w" fact="0.5253"/>
              <dgm:constr type="t" for="ch" forName="Parent5" refType="h" fact="0.2022"/>
              <dgm:constr type="w" for="ch" forName="Parent5" refType="w" fact="0.0705"/>
              <dgm:constr type="h" for="ch" forName="Parent5" refType="h" fact="0.3799"/>
              <dgm:constr type="r" for="ch" forName="Parent4" refType="w" fact="0.6346"/>
              <dgm:constr type="t" for="ch" forName="Parent4" refType="h" fact="0.2022"/>
              <dgm:constr type="w" for="ch" forName="Parent4" refType="w" fact="0.0705"/>
              <dgm:constr type="h" for="ch" forName="Parent4" refType="h" fact="0.3799"/>
              <dgm:constr type="r" for="ch" forName="Parent3" refType="w" fact="0.7439"/>
              <dgm:constr type="t" for="ch" forName="Parent3" refType="h" fact="0.2022"/>
              <dgm:constr type="w" for="ch" forName="Parent3" refType="w" fact="0.0705"/>
              <dgm:constr type="h" for="ch" forName="Parent3" refType="h" fact="0.3799"/>
              <dgm:constr type="r" for="ch" forName="Parent2" refType="w" fact="0.8532"/>
              <dgm:constr type="t" for="ch" forName="Parent2" refType="h" fact="0.2022"/>
              <dgm:constr type="w" for="ch" forName="Parent2" refType="w" fact="0.0705"/>
              <dgm:constr type="h" for="ch" forName="Parent2" refType="h" fact="0.3799"/>
              <dgm:constr type="r" for="ch" forName="Parent1" refType="w" fact="0.9625"/>
              <dgm:constr type="t" for="ch" forName="Parent1" refType="h" fact="0.2022"/>
              <dgm:constr type="w" for="ch" forName="Parent1" refType="w" fact="0.0705"/>
              <dgm:constr type="h" for="ch" forName="Parent1" refType="h" fact="0.3799"/>
              <dgm:constr type="r" for="ch" forName="Accent9" refType="w" fact="0.1058"/>
              <dgm:constr type="t" for="ch" forName="Accent9" refType="h" fact="0.1072"/>
              <dgm:constr type="w" for="ch" forName="Accent9" refType="w" fact="0.1058"/>
              <dgm:constr type="h" for="ch" forName="Accent9" refType="h" fact="0.5699"/>
              <dgm:constr type="r" for="ch" forName="ParentBackground9" refType="w" fact="0.1022"/>
              <dgm:constr type="t" for="ch" forName="ParentBackground9" refType="h" fact="0.1262"/>
              <dgm:constr type="w" for="ch" forName="ParentBackground9" refType="w" fact="0.0987"/>
              <dgm:constr type="h" for="ch" forName="ParentBackground9" refType="h" fact="0.5319"/>
              <dgm:constr type="r" for="ch" forName="Child9" refType="w" fact="0.1022"/>
              <dgm:constr type="t" for="ch" forName="Child9" refType="h" fact="0.6876"/>
              <dgm:constr type="w" for="ch" forName="Child9" refType="w" fact="0.0987"/>
              <dgm:constr type="h" for="ch" forName="Child9" refType="h" fact="0.3124"/>
              <dgm:constr type="r" for="ch" forName="Accent8" refType="w" fact="0.237"/>
              <dgm:constr type="t" for="ch" forName="Accent8" refType="h" fact="-0.0109"/>
              <dgm:constr type="w" for="ch" forName="Accent8" refType="w" fact="0.1496"/>
              <dgm:constr type="h" for="ch" forName="Accent8" refType="h" fact="0.806"/>
              <dgm:constr type="r" for="ch" forName="ParentBackground8" refType="w" fact="0.2115"/>
              <dgm:constr type="t" for="ch" forName="ParentBackground8" refType="h" fact="0.1262"/>
              <dgm:constr type="w" for="ch" forName="ParentBackground8" refType="w" fact="0.0987"/>
              <dgm:constr type="h" for="ch" forName="ParentBackground8" refType="h" fact="0.5319"/>
              <dgm:constr type="r" for="ch" forName="Child8" refType="w" fact="0.2115"/>
              <dgm:constr type="t" for="ch" forName="Child8" refType="h" fact="0.6876"/>
              <dgm:constr type="w" for="ch" forName="Child8" refType="w" fact="0.0987"/>
              <dgm:constr type="h" for="ch" forName="Child8" refType="h" fact="0.3124"/>
              <dgm:constr type="r" for="ch" forName="Accent7" refType="w" fact="0.3462"/>
              <dgm:constr type="t" for="ch" forName="Accent7" refType="h" fact="-0.0109"/>
              <dgm:constr type="w" for="ch" forName="Accent7" refType="w" fact="0.1496"/>
              <dgm:constr type="h" for="ch" forName="Accent7" refType="h" fact="0.806"/>
              <dgm:constr type="r" for="ch" forName="ParentBackground7" refType="w" fact="0.3208"/>
              <dgm:constr type="t" for="ch" forName="ParentBackground7" refType="h" fact="0.1262"/>
              <dgm:constr type="w" for="ch" forName="ParentBackground7" refType="w" fact="0.0987"/>
              <dgm:constr type="h" for="ch" forName="ParentBackground7" refType="h" fact="0.5319"/>
              <dgm:constr type="r" for="ch" forName="Child7" refType="w" fact="0.3208"/>
              <dgm:constr type="t" for="ch" forName="Child7" refType="h" fact="0.6876"/>
              <dgm:constr type="w" for="ch" forName="Child7" refType="w" fact="0.0987"/>
              <dgm:constr type="h" for="ch" forName="Child7" refType="h" fact="0.3124"/>
              <dgm:constr type="r" for="ch" forName="Accent6" refType="w" fact="0.4555"/>
              <dgm:constr type="t" for="ch" forName="Accent6" refType="h" fact="-0.0109"/>
              <dgm:constr type="w" for="ch" forName="Accent6" refType="w" fact="0.1496"/>
              <dgm:constr type="h" for="ch" forName="Accent6" refType="h" fact="0.806"/>
              <dgm:constr type="r" for="ch" forName="ParentBackground6" refType="w" fact="0.4301"/>
              <dgm:constr type="t" for="ch" forName="ParentBackground6" refType="h" fact="0.1262"/>
              <dgm:constr type="w" for="ch" forName="ParentBackground6" refType="w" fact="0.0987"/>
              <dgm:constr type="h" for="ch" forName="ParentBackground6" refType="h" fact="0.5319"/>
              <dgm:constr type="r" for="ch" forName="Child6" refType="w" fact="0.4301"/>
              <dgm:constr type="t" for="ch" forName="Child6" refType="h" fact="0.6876"/>
              <dgm:constr type="w" for="ch" forName="Child6" refType="w" fact="0.0987"/>
              <dgm:constr type="h" for="ch" forName="Child6" refType="h" fact="0.3124"/>
              <dgm:constr type="r" for="ch" forName="Accent5" refType="w" fact="0.5648"/>
              <dgm:constr type="t" for="ch" forName="Accent5" refType="h" fact="-0.0109"/>
              <dgm:constr type="w" for="ch" forName="Accent5" refType="w" fact="0.1496"/>
              <dgm:constr type="h" for="ch" forName="Accent5" refType="h" fact="0.806"/>
              <dgm:constr type="r" for="ch" forName="ParentBackground5" refType="w" fact="0.5394"/>
              <dgm:constr type="t" for="ch" forName="ParentBackground5" refType="h" fact="0.1262"/>
              <dgm:constr type="w" for="ch" forName="ParentBackground5" refType="w" fact="0.0987"/>
              <dgm:constr type="h" for="ch" forName="ParentBackground5" refType="h" fact="0.5319"/>
              <dgm:constr type="r" for="ch" forName="Child5" refType="w" fact="0.5394"/>
              <dgm:constr type="t" for="ch" forName="Child5" refType="h" fact="0.6876"/>
              <dgm:constr type="w" for="ch" forName="Child5" refType="w" fact="0.0987"/>
              <dgm:constr type="h" for="ch" forName="Child5" refType="h" fact="0.3124"/>
              <dgm:constr type="r" for="ch" forName="Accent4" refType="w" fact="0.6741"/>
              <dgm:constr type="t" for="ch" forName="Accent4" refType="h" fact="-0.0109"/>
              <dgm:constr type="w" for="ch" forName="Accent4" refType="w" fact="0.1496"/>
              <dgm:constr type="h" for="ch" forName="Accent4" refType="h" fact="0.806"/>
              <dgm:constr type="r" for="ch" forName="ParentBackground4" refType="w" fact="0.6487"/>
              <dgm:constr type="t" for="ch" forName="ParentBackground4" refType="h" fact="0.1262"/>
              <dgm:constr type="w" for="ch" forName="ParentBackground4" refType="w" fact="0.0987"/>
              <dgm:constr type="h" for="ch" forName="ParentBackground4" refType="h" fact="0.5319"/>
              <dgm:constr type="r" for="ch" forName="Child4" refType="w" fact="0.6487"/>
              <dgm:constr type="t" for="ch" forName="Child4" refType="h" fact="0.6876"/>
              <dgm:constr type="w" for="ch" forName="Child4" refType="w" fact="0.0987"/>
              <dgm:constr type="h" for="ch" forName="Child4" refType="h" fact="0.3124"/>
              <dgm:constr type="r" for="ch" forName="Accent3" refType="w" fact="0.7834"/>
              <dgm:constr type="t" for="ch" forName="Accent3" refType="h" fact="-0.0109"/>
              <dgm:constr type="w" for="ch" forName="Accent3" refType="w" fact="0.1496"/>
              <dgm:constr type="h" for="ch" forName="Accent3" refType="h" fact="0.806"/>
              <dgm:constr type="r" for="ch" forName="ParentBackground3" refType="w" fact="0.758"/>
              <dgm:constr type="t" for="ch" forName="ParentBackground3" refType="h" fact="0.1262"/>
              <dgm:constr type="w" for="ch" forName="ParentBackground3" refType="w" fact="0.0987"/>
              <dgm:constr type="h" for="ch" forName="ParentBackground3" refType="h" fact="0.5319"/>
              <dgm:constr type="r" for="ch" forName="Child3" refType="w" fact="0.758"/>
              <dgm:constr type="t" for="ch" forName="Child3" refType="h" fact="0.6876"/>
              <dgm:constr type="w" for="ch" forName="Child3" refType="w" fact="0.0987"/>
              <dgm:constr type="h" for="ch" forName="Child3" refType="h" fact="0.3124"/>
              <dgm:constr type="r" for="ch" forName="Accent2" refType="w" fact="0.8927"/>
              <dgm:constr type="t" for="ch" forName="Accent2" refType="h" fact="-0.0109"/>
              <dgm:constr type="w" for="ch" forName="Accent2" refType="w" fact="0.1496"/>
              <dgm:constr type="h" for="ch" forName="Accent2" refType="h" fact="0.806"/>
              <dgm:constr type="r" for="ch" forName="ParentBackground2" refType="w" fact="0.8673"/>
              <dgm:constr type="t" for="ch" forName="ParentBackground2" refType="h" fact="0.1262"/>
              <dgm:constr type="w" for="ch" forName="ParentBackground2" refType="w" fact="0.0987"/>
              <dgm:constr type="h" for="ch" forName="ParentBackground2" refType="h" fact="0.5319"/>
              <dgm:constr type="r" for="ch" forName="Child2" refType="w" fact="0.8673"/>
              <dgm:constr type="t" for="ch" forName="Child2" refType="h" fact="0.6876"/>
              <dgm:constr type="w" for="ch" forName="Child2" refType="w" fact="0.0987"/>
              <dgm:constr type="h" for="ch" forName="Child2" refType="h" fact="0.3124"/>
              <dgm:constr type="r" for="ch" forName="Accent1" refType="w" fact="1.002"/>
              <dgm:constr type="t" for="ch" forName="Accent1" refType="h" fact="-0.0109"/>
              <dgm:constr type="w" for="ch" forName="Accent1" refType="w" fact="0.1496"/>
              <dgm:constr type="h" for="ch" forName="Accent1" refType="h" fact="0.806"/>
              <dgm:constr type="r" for="ch" forName="ParentBackground1" refType="w" fact="0.9765"/>
              <dgm:constr type="t" for="ch" forName="ParentBackground1" refType="h" fact="0.1262"/>
              <dgm:constr type="w" for="ch" forName="ParentBackground1" refType="w" fact="0.0987"/>
              <dgm:constr type="h" for="ch" forName="ParentBackground1" refType="h" fact="0.5319"/>
              <dgm:constr type="r" for="ch" forName="Child1" refType="w" fact="0.9765"/>
              <dgm:constr type="t" for="ch" forName="Child1" refType="h" fact="0.6876"/>
              <dgm:constr type="w" for="ch" forName="Child1" refType="w" fact="0.0987"/>
              <dgm:constr type="h" for="ch" forName="Child1" refType="h" fact="0.3124"/>
            </dgm:constrLst>
          </dgm:if>
          <dgm:if name="Name26" axis="ch" ptType="node" func="cnt" op="equ" val="10">
            <dgm:alg type="composite">
              <dgm:param type="ar" val="5.9769"/>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9" refType="primFontSz" refFor="des" refForName="Parent1" op="lte"/>
              <dgm:constr type="primFontSz" for="des" forName="Child10"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9" refType="primFontSz" refFor="des" refForName="Parent2" op="lte"/>
              <dgm:constr type="primFontSz" for="des" forName="Child10"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9" refType="primFontSz" refFor="des" refForName="Parent3" op="lte"/>
              <dgm:constr type="primFontSz" for="des" forName="Child10"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9" refType="primFontSz" refFor="des" refForName="Parent4" op="lte"/>
              <dgm:constr type="primFontSz" for="des" forName="Child10"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9" refType="primFontSz" refFor="des" refForName="Parent5" op="lte"/>
              <dgm:constr type="primFontSz" for="des" forName="Child10"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9" refType="primFontSz" refFor="des" refForName="Parent6" op="lte"/>
              <dgm:constr type="primFontSz" for="des" forName="Child10" refType="primFontSz" refFor="des" refForName="Parent7"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9" refType="primFontSz" refFor="des" refForName="Parent7" op="lte"/>
              <dgm:constr type="primFontSz" for="des" forName="Child10"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Child9" refType="primFontSz" refFor="des" refForName="Parent8" op="lte"/>
              <dgm:constr type="primFontSz" for="des" forName="Child10" refType="primFontSz" refFor="des" refForName="Parent8" op="lte"/>
              <dgm:constr type="primFontSz" for="des" forName="Child1" refType="primFontSz" refFor="des" refForName="Parent9" op="lte"/>
              <dgm:constr type="primFontSz" for="des" forName="Child2" refType="primFontSz" refFor="des" refForName="Parent9" op="lte"/>
              <dgm:constr type="primFontSz" for="des" forName="Child3" refType="primFontSz" refFor="des" refForName="Parent9" op="lte"/>
              <dgm:constr type="primFontSz" for="des" forName="Child4" refType="primFontSz" refFor="des" refForName="Parent9" op="lte"/>
              <dgm:constr type="primFontSz" for="des" forName="Child5" refType="primFontSz" refFor="des" refForName="Parent9" op="lte"/>
              <dgm:constr type="primFontSz" for="des" forName="Child6" refType="primFontSz" refFor="des" refForName="Parent9" op="lte"/>
              <dgm:constr type="primFontSz" for="des" forName="Child7" refType="primFontSz" refFor="des" refForName="Parent9" op="lte"/>
              <dgm:constr type="primFontSz" for="des" forName="Child8" refType="primFontSz" refFor="des" refForName="Parent9" op="lte"/>
              <dgm:constr type="primFontSz" for="des" forName="Child9" refType="primFontSz" refFor="des" refForName="Parent9" op="lte"/>
              <dgm:constr type="primFontSz" for="des" forName="Child10" refType="primFontSz" refFor="des" refForName="Parent9" op="lte"/>
              <dgm:constr type="primFontSz" for="des" forName="Child1" refType="primFontSz" refFor="des" refForName="Parent10" op="lte"/>
              <dgm:constr type="primFontSz" for="des" forName="Child2" refType="primFontSz" refFor="des" refForName="Parent10" op="lte"/>
              <dgm:constr type="primFontSz" for="des" forName="Child3" refType="primFontSz" refFor="des" refForName="Parent10" op="lte"/>
              <dgm:constr type="primFontSz" for="des" forName="Child4" refType="primFontSz" refFor="des" refForName="Parent10" op="lte"/>
              <dgm:constr type="primFontSz" for="des" forName="Child5" refType="primFontSz" refFor="des" refForName="Parent10" op="lte"/>
              <dgm:constr type="primFontSz" for="des" forName="Child6" refType="primFontSz" refFor="des" refForName="Parent10" op="lte"/>
              <dgm:constr type="primFontSz" for="des" forName="Child7" refType="primFontSz" refFor="des" refForName="Parent10" op="lte"/>
              <dgm:constr type="primFontSz" for="des" forName="Child8" refType="primFontSz" refFor="des" refForName="Parent10" op="lte"/>
              <dgm:constr type="primFontSz" for="des" forName="Child9" refType="primFontSz" refFor="des" refForName="Parent10" op="lte"/>
              <dgm:constr type="primFontSz" for="des" forName="Child10" refType="primFontSz" refFor="des" refForName="Parent10"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Parent9" refType="primFontSz" refFor="des" refForName="Parent1" op="equ"/>
              <dgm:constr type="primFontSz" for="des" forName="Parent10"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primFontSz" for="des" forName="Child9" refType="primFontSz" refFor="des" refForName="Child1" op="equ"/>
              <dgm:constr type="primFontSz" for="des" forName="Child10" refType="primFontSz" refFor="des" refForName="Child1" op="equ"/>
              <dgm:constr type="r" for="ch" forName="Parent10" refType="w" fact="0.0795"/>
              <dgm:constr type="t" for="ch" forName="Parent10" refType="h" fact="0.2022"/>
              <dgm:constr type="w" for="ch" forName="Parent10" refType="w" fact="0.0636"/>
              <dgm:constr type="h" for="ch" forName="Parent10" refType="h" fact="0.3799"/>
              <dgm:constr type="r" for="ch" forName="Parent9" refType="w" fact="0.178"/>
              <dgm:constr type="t" for="ch" forName="Parent9" refType="h" fact="0.2022"/>
              <dgm:constr type="w" for="ch" forName="Parent9" refType="w" fact="0.0636"/>
              <dgm:constr type="h" for="ch" forName="Parent9" refType="h" fact="0.3799"/>
              <dgm:constr type="r" for="ch" forName="Parent8" refType="w" fact="0.2765"/>
              <dgm:constr type="t" for="ch" forName="Parent8" refType="h" fact="0.2022"/>
              <dgm:constr type="w" for="ch" forName="Parent8" refType="w" fact="0.0636"/>
              <dgm:constr type="h" for="ch" forName="Parent8" refType="h" fact="0.3799"/>
              <dgm:constr type="r" for="ch" forName="Parent7" refType="w" fact="0.375"/>
              <dgm:constr type="t" for="ch" forName="Parent7" refType="h" fact="0.2022"/>
              <dgm:constr type="w" for="ch" forName="Parent7" refType="w" fact="0.0636"/>
              <dgm:constr type="h" for="ch" forName="Parent7" refType="h" fact="0.3799"/>
              <dgm:constr type="r" for="ch" forName="Parent6" refType="w" fact="0.4736"/>
              <dgm:constr type="t" for="ch" forName="Parent6" refType="h" fact="0.2022"/>
              <dgm:constr type="w" for="ch" forName="Parent6" refType="w" fact="0.0636"/>
              <dgm:constr type="h" for="ch" forName="Parent6" refType="h" fact="0.3799"/>
              <dgm:constr type="r" for="ch" forName="Parent5" refType="w" fact="0.5721"/>
              <dgm:constr type="t" for="ch" forName="Parent5" refType="h" fact="0.2022"/>
              <dgm:constr type="w" for="ch" forName="Parent5" refType="w" fact="0.0636"/>
              <dgm:constr type="h" for="ch" forName="Parent5" refType="h" fact="0.3799"/>
              <dgm:constr type="r" for="ch" forName="Parent4" refType="w" fact="0.6706"/>
              <dgm:constr type="t" for="ch" forName="Parent4" refType="h" fact="0.2022"/>
              <dgm:constr type="w" for="ch" forName="Parent4" refType="w" fact="0.0636"/>
              <dgm:constr type="h" for="ch" forName="Parent4" refType="h" fact="0.3799"/>
              <dgm:constr type="r" for="ch" forName="Parent3" refType="w" fact="0.7691"/>
              <dgm:constr type="t" for="ch" forName="Parent3" refType="h" fact="0.2022"/>
              <dgm:constr type="w" for="ch" forName="Parent3" refType="w" fact="0.0636"/>
              <dgm:constr type="h" for="ch" forName="Parent3" refType="h" fact="0.3799"/>
              <dgm:constr type="r" for="ch" forName="Parent2" refType="w" fact="0.8676"/>
              <dgm:constr type="t" for="ch" forName="Parent2" refType="h" fact="0.2022"/>
              <dgm:constr type="w" for="ch" forName="Parent2" refType="w" fact="0.0636"/>
              <dgm:constr type="h" for="ch" forName="Parent2" refType="h" fact="0.3799"/>
              <dgm:constr type="r" for="ch" forName="Parent1" refType="w" fact="0.9662"/>
              <dgm:constr type="t" for="ch" forName="Parent1" refType="h" fact="0.2022"/>
              <dgm:constr type="w" for="ch" forName="Parent1" refType="w" fact="0.0636"/>
              <dgm:constr type="h" for="ch" forName="Parent1" refType="h" fact="0.3799"/>
              <dgm:constr type="r" for="ch" forName="Accent10" refType="w" fact="0.0953"/>
              <dgm:constr type="t" for="ch" forName="Accent10" refType="h" fact="0.1072"/>
              <dgm:constr type="w" for="ch" forName="Accent10" refType="w" fact="0.0953"/>
              <dgm:constr type="h" for="ch" forName="Accent10" refType="h" fact="0.5699"/>
              <dgm:constr type="r" for="ch" forName="ParentBackground10" refType="w" fact="0.0922"/>
              <dgm:constr type="t" for="ch" forName="ParentBackground10" refType="h" fact="0.1262"/>
              <dgm:constr type="w" for="ch" forName="ParentBackground10" refType="w" fact="0.089"/>
              <dgm:constr type="h" for="ch" forName="ParentBackground10" refType="h" fact="0.5319"/>
              <dgm:constr type="r" for="ch" forName="Child10" refType="w" fact="0.0922"/>
              <dgm:constr type="t" for="ch" forName="Child10" refType="h" fact="0.6876"/>
              <dgm:constr type="w" for="ch" forName="Child10" refType="w" fact="0.089"/>
              <dgm:constr type="h" for="ch" forName="Child10" refType="h" fact="0.3124"/>
              <dgm:constr type="r" for="ch" forName="Accent9" refType="w" fact="0.2136"/>
              <dgm:constr type="t" for="ch" forName="Accent9" refType="h" fact="-0.0109"/>
              <dgm:constr type="w" for="ch" forName="Accent9" refType="w" fact="0.1348"/>
              <dgm:constr type="h" for="ch" forName="Accent9" refType="h" fact="0.806"/>
              <dgm:constr type="r" for="ch" forName="ParentBackground9" refType="w" fact="0.1907"/>
              <dgm:constr type="t" for="ch" forName="ParentBackground9" refType="h" fact="0.1262"/>
              <dgm:constr type="w" for="ch" forName="ParentBackground9" refType="w" fact="0.089"/>
              <dgm:constr type="h" for="ch" forName="ParentBackground9" refType="h" fact="0.5319"/>
              <dgm:constr type="r" for="ch" forName="Child9" refType="w" fact="0.1907"/>
              <dgm:constr type="t" for="ch" forName="Child9" refType="h" fact="0.6876"/>
              <dgm:constr type="w" for="ch" forName="Child9" refType="w" fact="0.089"/>
              <dgm:constr type="h" for="ch" forName="Child9" refType="h" fact="0.3124"/>
              <dgm:constr type="r" for="ch" forName="Accent8" refType="w" fact="0.3121"/>
              <dgm:constr type="t" for="ch" forName="Accent8" refType="h" fact="-0.0109"/>
              <dgm:constr type="w" for="ch" forName="Accent8" refType="w" fact="0.1348"/>
              <dgm:constr type="h" for="ch" forName="Accent8" refType="h" fact="0.806"/>
              <dgm:constr type="r" for="ch" forName="ParentBackground8" refType="w" fact="0.2892"/>
              <dgm:constr type="t" for="ch" forName="ParentBackground8" refType="h" fact="0.1262"/>
              <dgm:constr type="w" for="ch" forName="ParentBackground8" refType="w" fact="0.089"/>
              <dgm:constr type="h" for="ch" forName="ParentBackground8" refType="h" fact="0.5319"/>
              <dgm:constr type="r" for="ch" forName="Child8" refType="w" fact="0.2892"/>
              <dgm:constr type="t" for="ch" forName="Child8" refType="h" fact="0.6876"/>
              <dgm:constr type="w" for="ch" forName="Child8" refType="w" fact="0.089"/>
              <dgm:constr type="h" for="ch" forName="Child8" refType="h" fact="0.3124"/>
              <dgm:constr type="r" for="ch" forName="Accent7" refType="w" fact="0.4107"/>
              <dgm:constr type="t" for="ch" forName="Accent7" refType="h" fact="-0.0109"/>
              <dgm:constr type="w" for="ch" forName="Accent7" refType="w" fact="0.1348"/>
              <dgm:constr type="h" for="ch" forName="Accent7" refType="h" fact="0.806"/>
              <dgm:constr type="r" for="ch" forName="ParentBackground7" refType="w" fact="0.3877"/>
              <dgm:constr type="t" for="ch" forName="ParentBackground7" refType="h" fact="0.1262"/>
              <dgm:constr type="w" for="ch" forName="ParentBackground7" refType="w" fact="0.089"/>
              <dgm:constr type="h" for="ch" forName="ParentBackground7" refType="h" fact="0.5319"/>
              <dgm:constr type="r" for="ch" forName="Child7" refType="w" fact="0.3877"/>
              <dgm:constr type="t" for="ch" forName="Child7" refType="h" fact="0.6876"/>
              <dgm:constr type="w" for="ch" forName="Child7" refType="w" fact="0.089"/>
              <dgm:constr type="h" for="ch" forName="Child7" refType="h" fact="0.3124"/>
              <dgm:constr type="r" for="ch" forName="Accent6" refType="w" fact="0.5092"/>
              <dgm:constr type="t" for="ch" forName="Accent6" refType="h" fact="-0.0109"/>
              <dgm:constr type="w" for="ch" forName="Accent6" refType="w" fact="0.1348"/>
              <dgm:constr type="h" for="ch" forName="Accent6" refType="h" fact="0.806"/>
              <dgm:constr type="r" for="ch" forName="ParentBackground6" refType="w" fact="0.4863"/>
              <dgm:constr type="t" for="ch" forName="ParentBackground6" refType="h" fact="0.1262"/>
              <dgm:constr type="w" for="ch" forName="ParentBackground6" refType="w" fact="0.089"/>
              <dgm:constr type="h" for="ch" forName="ParentBackground6" refType="h" fact="0.5319"/>
              <dgm:constr type="r" for="ch" forName="Child6" refType="w" fact="0.4863"/>
              <dgm:constr type="t" for="ch" forName="Child6" refType="h" fact="0.6876"/>
              <dgm:constr type="w" for="ch" forName="Child6" refType="w" fact="0.089"/>
              <dgm:constr type="h" for="ch" forName="Child6" refType="h" fact="0.3124"/>
              <dgm:constr type="r" for="ch" forName="Accent5" refType="w" fact="0.6077"/>
              <dgm:constr type="t" for="ch" forName="Accent5" refType="h" fact="-0.0109"/>
              <dgm:constr type="w" for="ch" forName="Accent5" refType="w" fact="0.1348"/>
              <dgm:constr type="h" for="ch" forName="Accent5" refType="h" fact="0.806"/>
              <dgm:constr type="r" for="ch" forName="ParentBackground5" refType="w" fact="0.5848"/>
              <dgm:constr type="t" for="ch" forName="ParentBackground5" refType="h" fact="0.1262"/>
              <dgm:constr type="w" for="ch" forName="ParentBackground5" refType="w" fact="0.089"/>
              <dgm:constr type="h" for="ch" forName="ParentBackground5" refType="h" fact="0.5319"/>
              <dgm:constr type="r" for="ch" forName="Child5" refType="w" fact="0.5848"/>
              <dgm:constr type="t" for="ch" forName="Child5" refType="h" fact="0.6876"/>
              <dgm:constr type="w" for="ch" forName="Child5" refType="w" fact="0.089"/>
              <dgm:constr type="h" for="ch" forName="Child5" refType="h" fact="0.3124"/>
              <dgm:constr type="r" for="ch" forName="Accent4" refType="w" fact="0.7062"/>
              <dgm:constr type="t" for="ch" forName="Accent4" refType="h" fact="-0.0109"/>
              <dgm:constr type="w" for="ch" forName="Accent4" refType="w" fact="0.1348"/>
              <dgm:constr type="h" for="ch" forName="Accent4" refType="h" fact="0.806"/>
              <dgm:constr type="r" for="ch" forName="ParentBackground4" refType="w" fact="0.6833"/>
              <dgm:constr type="t" for="ch" forName="ParentBackground4" refType="h" fact="0.1262"/>
              <dgm:constr type="w" for="ch" forName="ParentBackground4" refType="w" fact="0.089"/>
              <dgm:constr type="h" for="ch" forName="ParentBackground4" refType="h" fact="0.5319"/>
              <dgm:constr type="r" for="ch" forName="Child4" refType="w" fact="0.6833"/>
              <dgm:constr type="t" for="ch" forName="Child4" refType="h" fact="0.6876"/>
              <dgm:constr type="w" for="ch" forName="Child4" refType="w" fact="0.089"/>
              <dgm:constr type="h" for="ch" forName="Child4" refType="h" fact="0.3124"/>
              <dgm:constr type="r" for="ch" forName="Accent3" refType="w" fact="0.8048"/>
              <dgm:constr type="t" for="ch" forName="Accent3" refType="h" fact="-0.0109"/>
              <dgm:constr type="w" for="ch" forName="Accent3" refType="w" fact="0.1348"/>
              <dgm:constr type="h" for="ch" forName="Accent3" refType="h" fact="0.806"/>
              <dgm:constr type="r" for="ch" forName="ParentBackground3" refType="w" fact="0.7818"/>
              <dgm:constr type="t" for="ch" forName="ParentBackground3" refType="h" fact="0.1262"/>
              <dgm:constr type="w" for="ch" forName="ParentBackground3" refType="w" fact="0.089"/>
              <dgm:constr type="h" for="ch" forName="ParentBackground3" refType="h" fact="0.5319"/>
              <dgm:constr type="r" for="ch" forName="Child3" refType="w" fact="0.7818"/>
              <dgm:constr type="t" for="ch" forName="Child3" refType="h" fact="0.6876"/>
              <dgm:constr type="w" for="ch" forName="Child3" refType="w" fact="0.089"/>
              <dgm:constr type="h" for="ch" forName="Child3" refType="h" fact="0.3124"/>
              <dgm:constr type="r" for="ch" forName="Accent2" refType="w" fact="0.9033"/>
              <dgm:constr type="t" for="ch" forName="Accent2" refType="h" fact="-0.0109"/>
              <dgm:constr type="w" for="ch" forName="Accent2" refType="w" fact="0.1348"/>
              <dgm:constr type="h" for="ch" forName="Accent2" refType="h" fact="0.806"/>
              <dgm:constr type="r" for="ch" forName="ParentBackground2" refType="w" fact="0.8804"/>
              <dgm:constr type="t" for="ch" forName="ParentBackground2" refType="h" fact="0.1262"/>
              <dgm:constr type="w" for="ch" forName="ParentBackground2" refType="w" fact="0.089"/>
              <dgm:constr type="h" for="ch" forName="ParentBackground2" refType="h" fact="0.5319"/>
              <dgm:constr type="r" for="ch" forName="Child2" refType="w" fact="0.8804"/>
              <dgm:constr type="t" for="ch" forName="Child2" refType="h" fact="0.6876"/>
              <dgm:constr type="w" for="ch" forName="Child2" refType="w" fact="0.089"/>
              <dgm:constr type="h" for="ch" forName="Child2" refType="h" fact="0.3124"/>
              <dgm:constr type="r" for="ch" forName="Accent1" refType="w" fact="1.0018"/>
              <dgm:constr type="t" for="ch" forName="Accent1" refType="h" fact="-0.0109"/>
              <dgm:constr type="w" for="ch" forName="Accent1" refType="w" fact="0.1348"/>
              <dgm:constr type="h" for="ch" forName="Accent1" refType="h" fact="0.806"/>
              <dgm:constr type="r" for="ch" forName="ParentBackground1" refType="w" fact="0.9789"/>
              <dgm:constr type="t" for="ch" forName="ParentBackground1" refType="h" fact="0.1262"/>
              <dgm:constr type="w" for="ch" forName="ParentBackground1" refType="w" fact="0.089"/>
              <dgm:constr type="h" for="ch" forName="ParentBackground1" refType="h" fact="0.5319"/>
              <dgm:constr type="r" for="ch" forName="Child1" refType="w" fact="0.9789"/>
              <dgm:constr type="t" for="ch" forName="Child1" refType="h" fact="0.6876"/>
              <dgm:constr type="w" for="ch" forName="Child1" refType="w" fact="0.089"/>
              <dgm:constr type="h" for="ch" forName="Child1" refType="h" fact="0.3124"/>
            </dgm:constrLst>
          </dgm:if>
          <dgm:else name="Name27">
            <dgm:alg type="composite">
              <dgm:param type="ar" val="6.5658"/>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9" refType="primFontSz" refFor="des" refForName="Parent1" op="lte"/>
              <dgm:constr type="primFontSz" for="des" forName="Child10" refType="primFontSz" refFor="des" refForName="Parent1" op="lte"/>
              <dgm:constr type="primFontSz" for="des" forName="Child11"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9" refType="primFontSz" refFor="des" refForName="Parent2" op="lte"/>
              <dgm:constr type="primFontSz" for="des" forName="Child10" refType="primFontSz" refFor="des" refForName="Parent2" op="lte"/>
              <dgm:constr type="primFontSz" for="des" forName="Child11"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9" refType="primFontSz" refFor="des" refForName="Parent3" op="lte"/>
              <dgm:constr type="primFontSz" for="des" forName="Child10" refType="primFontSz" refFor="des" refForName="Parent3" op="lte"/>
              <dgm:constr type="primFontSz" for="des" forName="Child11"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9" refType="primFontSz" refFor="des" refForName="Parent4" op="lte"/>
              <dgm:constr type="primFontSz" for="des" forName="Child10" refType="primFontSz" refFor="des" refForName="Parent4" op="lte"/>
              <dgm:constr type="primFontSz" for="des" forName="Child11"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9" refType="primFontSz" refFor="des" refForName="Parent5" op="lte"/>
              <dgm:constr type="primFontSz" for="des" forName="Child10" refType="primFontSz" refFor="des" refForName="Parent5" op="lte"/>
              <dgm:constr type="primFontSz" for="des" forName="Child11"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9" refType="primFontSz" refFor="des" refForName="Parent6" op="lte"/>
              <dgm:constr type="primFontSz" for="des" forName="Child10" refType="primFontSz" refFor="des" refForName="Parent6" op="lte"/>
              <dgm:constr type="primFontSz" for="des" forName="Child11"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9" refType="primFontSz" refFor="des" refForName="Parent7" op="lte"/>
              <dgm:constr type="primFontSz" for="des" forName="Child10" refType="primFontSz" refFor="des" refForName="Parent7" op="lte"/>
              <dgm:constr type="primFontSz" for="des" forName="Child11"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Child9" refType="primFontSz" refFor="des" refForName="Parent8" op="lte"/>
              <dgm:constr type="primFontSz" for="des" forName="Child10" refType="primFontSz" refFor="des" refForName="Parent8" op="lte"/>
              <dgm:constr type="primFontSz" for="des" forName="Child11" refType="primFontSz" refFor="des" refForName="Parent8" op="lte"/>
              <dgm:constr type="primFontSz" for="des" forName="Child1" refType="primFontSz" refFor="des" refForName="Parent9" op="lte"/>
              <dgm:constr type="primFontSz" for="des" forName="Child2" refType="primFontSz" refFor="des" refForName="Parent9" op="lte"/>
              <dgm:constr type="primFontSz" for="des" forName="Child3" refType="primFontSz" refFor="des" refForName="Parent9" op="lte"/>
              <dgm:constr type="primFontSz" for="des" forName="Child4" refType="primFontSz" refFor="des" refForName="Parent9" op="lte"/>
              <dgm:constr type="primFontSz" for="des" forName="Child5" refType="primFontSz" refFor="des" refForName="Parent9" op="lte"/>
              <dgm:constr type="primFontSz" for="des" forName="Child6" refType="primFontSz" refFor="des" refForName="Parent9" op="lte"/>
              <dgm:constr type="primFontSz" for="des" forName="Child7" refType="primFontSz" refFor="des" refForName="Parent9" op="lte"/>
              <dgm:constr type="primFontSz" for="des" forName="Child8" refType="primFontSz" refFor="des" refForName="Parent9" op="lte"/>
              <dgm:constr type="primFontSz" for="des" forName="Child9" refType="primFontSz" refFor="des" refForName="Parent9" op="lte"/>
              <dgm:constr type="primFontSz" for="des" forName="Child10" refType="primFontSz" refFor="des" refForName="Parent9" op="lte"/>
              <dgm:constr type="primFontSz" for="des" forName="Child11" refType="primFontSz" refFor="des" refForName="Parent9" op="lte"/>
              <dgm:constr type="primFontSz" for="des" forName="Child1" refType="primFontSz" refFor="des" refForName="Parent10" op="lte"/>
              <dgm:constr type="primFontSz" for="des" forName="Child2" refType="primFontSz" refFor="des" refForName="Parent10" op="lte"/>
              <dgm:constr type="primFontSz" for="des" forName="Child3" refType="primFontSz" refFor="des" refForName="Parent10" op="lte"/>
              <dgm:constr type="primFontSz" for="des" forName="Child4" refType="primFontSz" refFor="des" refForName="Parent10" op="lte"/>
              <dgm:constr type="primFontSz" for="des" forName="Child5" refType="primFontSz" refFor="des" refForName="Parent10" op="lte"/>
              <dgm:constr type="primFontSz" for="des" forName="Child6" refType="primFontSz" refFor="des" refForName="Parent10" op="lte"/>
              <dgm:constr type="primFontSz" for="des" forName="Child7" refType="primFontSz" refFor="des" refForName="Parent10" op="lte"/>
              <dgm:constr type="primFontSz" for="des" forName="Child8" refType="primFontSz" refFor="des" refForName="Parent10" op="lte"/>
              <dgm:constr type="primFontSz" for="des" forName="Child9" refType="primFontSz" refFor="des" refForName="Parent10" op="lte"/>
              <dgm:constr type="primFontSz" for="des" forName="Child10" refType="primFontSz" refFor="des" refForName="Parent10" op="lte"/>
              <dgm:constr type="primFontSz" for="des" forName="Child11" refType="primFontSz" refFor="des" refForName="Parent10" op="lte"/>
              <dgm:constr type="primFontSz" for="des" forName="Child1" refType="primFontSz" refFor="des" refForName="Parent11" op="lte"/>
              <dgm:constr type="primFontSz" for="des" forName="Child2" refType="primFontSz" refFor="des" refForName="Parent11" op="lte"/>
              <dgm:constr type="primFontSz" for="des" forName="Child3" refType="primFontSz" refFor="des" refForName="Parent11" op="lte"/>
              <dgm:constr type="primFontSz" for="des" forName="Child4" refType="primFontSz" refFor="des" refForName="Parent11" op="lte"/>
              <dgm:constr type="primFontSz" for="des" forName="Child5" refType="primFontSz" refFor="des" refForName="Parent11" op="lte"/>
              <dgm:constr type="primFontSz" for="des" forName="Child6" refType="primFontSz" refFor="des" refForName="Parent11" op="lte"/>
              <dgm:constr type="primFontSz" for="des" forName="Child7" refType="primFontSz" refFor="des" refForName="Parent11" op="lte"/>
              <dgm:constr type="primFontSz" for="des" forName="Child8" refType="primFontSz" refFor="des" refForName="Parent11" op="lte"/>
              <dgm:constr type="primFontSz" for="des" forName="Child9" refType="primFontSz" refFor="des" refForName="Parent11" op="lte"/>
              <dgm:constr type="primFontSz" for="des" forName="Child10" refType="primFontSz" refFor="des" refForName="Parent11" op="lte"/>
              <dgm:constr type="primFontSz" for="des" forName="Child11" refType="primFontSz" refFor="des" refForName="Parent11"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Parent9" refType="primFontSz" refFor="des" refForName="Parent1" op="equ"/>
              <dgm:constr type="primFontSz" for="des" forName="Parent10" refType="primFontSz" refFor="des" refForName="Parent1" op="equ"/>
              <dgm:constr type="primFontSz" for="des" forName="Parent11"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primFontSz" for="des" forName="Child9" refType="primFontSz" refFor="des" refForName="Child1" op="equ"/>
              <dgm:constr type="primFontSz" for="des" forName="Child10" refType="primFontSz" refFor="des" refForName="Child1" op="equ"/>
              <dgm:constr type="primFontSz" for="des" forName="Child11" refType="primFontSz" refFor="des" refForName="Child1" op="equ"/>
              <dgm:constr type="r" for="ch" forName="Parent11" refType="w" fact="0.0723"/>
              <dgm:constr type="t" for="ch" forName="Parent11" refType="h" fact="0.2022"/>
              <dgm:constr type="w" for="ch" forName="Parent11" refType="w" fact="0.0579"/>
              <dgm:constr type="h" for="ch" forName="Parent11" refType="h" fact="0.3799"/>
              <dgm:constr type="r" for="ch" forName="Parent10" refType="w" fact="0.162"/>
              <dgm:constr type="t" for="ch" forName="Parent10" refType="h" fact="0.2022"/>
              <dgm:constr type="w" for="ch" forName="Parent10" refType="w" fact="0.0579"/>
              <dgm:constr type="h" for="ch" forName="Parent10" refType="h" fact="0.3799"/>
              <dgm:constr type="r" for="ch" forName="Parent9" refType="w" fact="0.2517"/>
              <dgm:constr type="t" for="ch" forName="Parent9" refType="h" fact="0.2022"/>
              <dgm:constr type="w" for="ch" forName="Parent9" refType="w" fact="0.0579"/>
              <dgm:constr type="h" for="ch" forName="Parent9" refType="h" fact="0.3799"/>
              <dgm:constr type="r" for="ch" forName="Parent8" refType="w" fact="0.3414"/>
              <dgm:constr type="t" for="ch" forName="Parent8" refType="h" fact="0.2022"/>
              <dgm:constr type="w" for="ch" forName="Parent8" refType="w" fact="0.0579"/>
              <dgm:constr type="h" for="ch" forName="Parent8" refType="h" fact="0.3799"/>
              <dgm:constr type="r" for="ch" forName="Parent7" refType="w" fact="0.4311"/>
              <dgm:constr type="t" for="ch" forName="Parent7" refType="h" fact="0.2022"/>
              <dgm:constr type="w" for="ch" forName="Parent7" refType="w" fact="0.0579"/>
              <dgm:constr type="h" for="ch" forName="Parent7" refType="h" fact="0.3799"/>
              <dgm:constr type="r" for="ch" forName="Parent6" refType="w" fact="0.5208"/>
              <dgm:constr type="t" for="ch" forName="Parent6" refType="h" fact="0.2022"/>
              <dgm:constr type="w" for="ch" forName="Parent6" refType="w" fact="0.0579"/>
              <dgm:constr type="h" for="ch" forName="Parent6" refType="h" fact="0.3799"/>
              <dgm:constr type="r" for="ch" forName="Parent5" refType="w" fact="0.6105"/>
              <dgm:constr type="t" for="ch" forName="Parent5" refType="h" fact="0.2022"/>
              <dgm:constr type="w" for="ch" forName="Parent5" refType="w" fact="0.0579"/>
              <dgm:constr type="h" for="ch" forName="Parent5" refType="h" fact="0.3799"/>
              <dgm:constr type="r" for="ch" forName="Parent4" refType="w" fact="0.7001"/>
              <dgm:constr type="t" for="ch" forName="Parent4" refType="h" fact="0.2022"/>
              <dgm:constr type="w" for="ch" forName="Parent4" refType="w" fact="0.0579"/>
              <dgm:constr type="h" for="ch" forName="Parent4" refType="h" fact="0.3799"/>
              <dgm:constr type="r" for="ch" forName="Parent3" refType="w" fact="0.7898"/>
              <dgm:constr type="t" for="ch" forName="Parent3" refType="h" fact="0.2022"/>
              <dgm:constr type="w" for="ch" forName="Parent3" refType="w" fact="0.0579"/>
              <dgm:constr type="h" for="ch" forName="Parent3" refType="h" fact="0.3799"/>
              <dgm:constr type="r" for="ch" forName="Parent2" refType="w" fact="0.8795"/>
              <dgm:constr type="t" for="ch" forName="Parent2" refType="h" fact="0.2022"/>
              <dgm:constr type="w" for="ch" forName="Parent2" refType="w" fact="0.0579"/>
              <dgm:constr type="h" for="ch" forName="Parent2" refType="h" fact="0.3799"/>
              <dgm:constr type="r" for="ch" forName="Parent1" refType="w" fact="0.9692"/>
              <dgm:constr type="t" for="ch" forName="Parent1" refType="h" fact="0.2022"/>
              <dgm:constr type="w" for="ch" forName="Parent1" refType="w" fact="0.0579"/>
              <dgm:constr type="h" for="ch" forName="Parent1" refType="h" fact="0.3799"/>
              <dgm:constr type="r" for="ch" forName="Accent11" refType="w" fact="0.0868"/>
              <dgm:constr type="t" for="ch" forName="Accent11" refType="h" fact="0.1072"/>
              <dgm:constr type="w" for="ch" forName="Accent11" refType="w" fact="0.0868"/>
              <dgm:constr type="h" for="ch" forName="Accent11" refType="h" fact="0.5699"/>
              <dgm:constr type="r" for="ch" forName="ParentBackground11" refType="w" fact="0.0839"/>
              <dgm:constr type="t" for="ch" forName="ParentBackground11" refType="h" fact="0.1262"/>
              <dgm:constr type="w" for="ch" forName="ParentBackground11" refType="w" fact="0.081"/>
              <dgm:constr type="h" for="ch" forName="ParentBackground11" refType="h" fact="0.5319"/>
              <dgm:constr type="r" for="ch" forName="Child11" refType="w" fact="0.0839"/>
              <dgm:constr type="t" for="ch" forName="Child11" refType="h" fact="0.6876"/>
              <dgm:constr type="w" for="ch" forName="Child11" refType="w" fact="0.081"/>
              <dgm:constr type="h" for="ch" forName="Child11" refType="h" fact="0.3124"/>
              <dgm:constr type="r" for="ch" forName="Accent10" refType="w" fact="0.1945"/>
              <dgm:constr type="t" for="ch" forName="Accent10" refType="h" fact="-0.0109"/>
              <dgm:constr type="w" for="ch" forName="Accent10" refType="w" fact="0.1228"/>
              <dgm:constr type="h" for="ch" forName="Accent10" refType="h" fact="0.806"/>
              <dgm:constr type="r" for="ch" forName="ParentBackground10" refType="w" fact="0.1736"/>
              <dgm:constr type="t" for="ch" forName="ParentBackground10" refType="h" fact="0.1262"/>
              <dgm:constr type="w" for="ch" forName="ParentBackground10" refType="w" fact="0.081"/>
              <dgm:constr type="h" for="ch" forName="ParentBackground10" refType="h" fact="0.5319"/>
              <dgm:constr type="r" for="ch" forName="Child10" refType="w" fact="0.1736"/>
              <dgm:constr type="t" for="ch" forName="Child10" refType="h" fact="0.6876"/>
              <dgm:constr type="w" for="ch" forName="Child10" refType="w" fact="0.081"/>
              <dgm:constr type="h" for="ch" forName="Child10" refType="h" fact="0.3124"/>
              <dgm:constr type="r" for="ch" forName="Accent9" refType="w" fact="0.2842"/>
              <dgm:constr type="t" for="ch" forName="Accent9" refType="h" fact="-0.0109"/>
              <dgm:constr type="w" for="ch" forName="Accent9" refType="w" fact="0.1228"/>
              <dgm:constr type="h" for="ch" forName="Accent9" refType="h" fact="0.806"/>
              <dgm:constr type="r" for="ch" forName="ParentBackground9" refType="w" fact="0.2633"/>
              <dgm:constr type="t" for="ch" forName="ParentBackground9" refType="h" fact="0.1262"/>
              <dgm:constr type="w" for="ch" forName="ParentBackground9" refType="w" fact="0.081"/>
              <dgm:constr type="h" for="ch" forName="ParentBackground9" refType="h" fact="0.5319"/>
              <dgm:constr type="r" for="ch" forName="Child9" refType="w" fact="0.2633"/>
              <dgm:constr type="t" for="ch" forName="Child9" refType="h" fact="0.6876"/>
              <dgm:constr type="w" for="ch" forName="Child9" refType="w" fact="0.081"/>
              <dgm:constr type="h" for="ch" forName="Child9" refType="h" fact="0.3124"/>
              <dgm:constr type="r" for="ch" forName="Accent8" refType="w" fact="0.3739"/>
              <dgm:constr type="t" for="ch" forName="Accent8" refType="h" fact="-0.0109"/>
              <dgm:constr type="w" for="ch" forName="Accent8" refType="w" fact="0.1228"/>
              <dgm:constr type="h" for="ch" forName="Accent8" refType="h" fact="0.806"/>
              <dgm:constr type="r" for="ch" forName="ParentBackground8" refType="w" fact="0.353"/>
              <dgm:constr type="t" for="ch" forName="ParentBackground8" refType="h" fact="0.1262"/>
              <dgm:constr type="w" for="ch" forName="ParentBackground8" refType="w" fact="0.081"/>
              <dgm:constr type="h" for="ch" forName="ParentBackground8" refType="h" fact="0.5319"/>
              <dgm:constr type="r" for="ch" forName="Child8" refType="w" fact="0.353"/>
              <dgm:constr type="t" for="ch" forName="Child8" refType="h" fact="0.6876"/>
              <dgm:constr type="w" for="ch" forName="Child8" refType="w" fact="0.081"/>
              <dgm:constr type="h" for="ch" forName="Child8" refType="h" fact="0.3124"/>
              <dgm:constr type="r" for="ch" forName="Accent7" refType="w" fact="0.4636"/>
              <dgm:constr type="t" for="ch" forName="Accent7" refType="h" fact="-0.0109"/>
              <dgm:constr type="w" for="ch" forName="Accent7" refType="w" fact="0.1228"/>
              <dgm:constr type="h" for="ch" forName="Accent7" refType="h" fact="0.806"/>
              <dgm:constr type="r" for="ch" forName="ParentBackground7" refType="w" fact="0.4427"/>
              <dgm:constr type="t" for="ch" forName="ParentBackground7" refType="h" fact="0.1262"/>
              <dgm:constr type="w" for="ch" forName="ParentBackground7" refType="w" fact="0.081"/>
              <dgm:constr type="h" for="ch" forName="ParentBackground7" refType="h" fact="0.5319"/>
              <dgm:constr type="r" for="ch" forName="Child7" refType="w" fact="0.4427"/>
              <dgm:constr type="t" for="ch" forName="Child7" refType="h" fact="0.6876"/>
              <dgm:constr type="w" for="ch" forName="Child7" refType="w" fact="0.081"/>
              <dgm:constr type="h" for="ch" forName="Child7" refType="h" fact="0.3124"/>
              <dgm:constr type="r" for="ch" forName="Accent6" refType="w" fact="0.5533"/>
              <dgm:constr type="t" for="ch" forName="Accent6" refType="h" fact="-0.0109"/>
              <dgm:constr type="w" for="ch" forName="Accent6" refType="w" fact="0.1228"/>
              <dgm:constr type="h" for="ch" forName="Accent6" refType="h" fact="0.806"/>
              <dgm:constr type="r" for="ch" forName="ParentBackground6" refType="w" fact="0.5323"/>
              <dgm:constr type="t" for="ch" forName="ParentBackground6" refType="h" fact="0.1262"/>
              <dgm:constr type="w" for="ch" forName="ParentBackground6" refType="w" fact="0.081"/>
              <dgm:constr type="h" for="ch" forName="ParentBackground6" refType="h" fact="0.5319"/>
              <dgm:constr type="r" for="ch" forName="Child6" refType="w" fact="0.5323"/>
              <dgm:constr type="t" for="ch" forName="Child6" refType="h" fact="0.6876"/>
              <dgm:constr type="w" for="ch" forName="Child6" refType="w" fact="0.081"/>
              <dgm:constr type="h" for="ch" forName="Child6" refType="h" fact="0.3124"/>
              <dgm:constr type="r" for="ch" forName="Accent5" refType="w" fact="0.6429"/>
              <dgm:constr type="t" for="ch" forName="Accent5" refType="h" fact="-0.0109"/>
              <dgm:constr type="w" for="ch" forName="Accent5" refType="w" fact="0.1228"/>
              <dgm:constr type="h" for="ch" forName="Accent5" refType="h" fact="0.806"/>
              <dgm:constr type="r" for="ch" forName="ParentBackground5" refType="w" fact="0.622"/>
              <dgm:constr type="t" for="ch" forName="ParentBackground5" refType="h" fact="0.1262"/>
              <dgm:constr type="w" for="ch" forName="ParentBackground5" refType="w" fact="0.081"/>
              <dgm:constr type="h" for="ch" forName="ParentBackground5" refType="h" fact="0.5319"/>
              <dgm:constr type="r" for="ch" forName="Child5" refType="w" fact="0.622"/>
              <dgm:constr type="t" for="ch" forName="Child5" refType="h" fact="0.6876"/>
              <dgm:constr type="w" for="ch" forName="Child5" refType="w" fact="0.081"/>
              <dgm:constr type="h" for="ch" forName="Child5" refType="h" fact="0.3124"/>
              <dgm:constr type="r" for="ch" forName="Accent4" refType="w" fact="0.7326"/>
              <dgm:constr type="t" for="ch" forName="Accent4" refType="h" fact="-0.0109"/>
              <dgm:constr type="w" for="ch" forName="Accent4" refType="w" fact="0.1228"/>
              <dgm:constr type="h" for="ch" forName="Accent4" refType="h" fact="0.806"/>
              <dgm:constr type="r" for="ch" forName="ParentBackground4" refType="w" fact="0.7117"/>
              <dgm:constr type="t" for="ch" forName="ParentBackground4" refType="h" fact="0.1262"/>
              <dgm:constr type="w" for="ch" forName="ParentBackground4" refType="w" fact="0.081"/>
              <dgm:constr type="h" for="ch" forName="ParentBackground4" refType="h" fact="0.5319"/>
              <dgm:constr type="r" for="ch" forName="Child4" refType="w" fact="0.7117"/>
              <dgm:constr type="t" for="ch" forName="Child4" refType="h" fact="0.6876"/>
              <dgm:constr type="w" for="ch" forName="Child4" refType="w" fact="0.081"/>
              <dgm:constr type="h" for="ch" forName="Child4" refType="h" fact="0.3124"/>
              <dgm:constr type="r" for="ch" forName="Accent3" refType="w" fact="0.8223"/>
              <dgm:constr type="t" for="ch" forName="Accent3" refType="h" fact="-0.0109"/>
              <dgm:constr type="w" for="ch" forName="Accent3" refType="w" fact="0.1228"/>
              <dgm:constr type="h" for="ch" forName="Accent3" refType="h" fact="0.806"/>
              <dgm:constr type="r" for="ch" forName="ParentBackground3" refType="w" fact="0.8014"/>
              <dgm:constr type="t" for="ch" forName="ParentBackground3" refType="h" fact="0.1262"/>
              <dgm:constr type="w" for="ch" forName="ParentBackground3" refType="w" fact="0.081"/>
              <dgm:constr type="h" for="ch" forName="ParentBackground3" refType="h" fact="0.5319"/>
              <dgm:constr type="r" for="ch" forName="Child3" refType="w" fact="0.8014"/>
              <dgm:constr type="t" for="ch" forName="Child3" refType="h" fact="0.6876"/>
              <dgm:constr type="w" for="ch" forName="Child3" refType="w" fact="0.081"/>
              <dgm:constr type="h" for="ch" forName="Child3" refType="h" fact="0.3124"/>
              <dgm:constr type="r" for="ch" forName="Accent2" refType="w" fact="0.912"/>
              <dgm:constr type="t" for="ch" forName="Accent2" refType="h" fact="-0.0109"/>
              <dgm:constr type="w" for="ch" forName="Accent2" refType="w" fact="0.1228"/>
              <dgm:constr type="h" for="ch" forName="Accent2" refType="h" fact="0.806"/>
              <dgm:constr type="r" for="ch" forName="ParentBackground2" refType="w" fact="0.8911"/>
              <dgm:constr type="t" for="ch" forName="ParentBackground2" refType="h" fact="0.1262"/>
              <dgm:constr type="w" for="ch" forName="ParentBackground2" refType="w" fact="0.081"/>
              <dgm:constr type="h" for="ch" forName="ParentBackground2" refType="h" fact="0.5319"/>
              <dgm:constr type="r" for="ch" forName="Child2" refType="w" fact="0.8911"/>
              <dgm:constr type="t" for="ch" forName="Child2" refType="h" fact="0.6876"/>
              <dgm:constr type="w" for="ch" forName="Child2" refType="w" fact="0.081"/>
              <dgm:constr type="h" for="ch" forName="Child2" refType="h" fact="0.3124"/>
              <dgm:constr type="r" for="ch" forName="Accent1" refType="w" fact="1.0017"/>
              <dgm:constr type="t" for="ch" forName="Accent1" refType="h" fact="-0.0109"/>
              <dgm:constr type="w" for="ch" forName="Accent1" refType="w" fact="0.1228"/>
              <dgm:constr type="h" for="ch" forName="Accent1" refType="h" fact="0.806"/>
              <dgm:constr type="r" for="ch" forName="ParentBackground1" refType="w" fact="0.9808"/>
              <dgm:constr type="t" for="ch" forName="ParentBackground1" refType="h" fact="0.1262"/>
              <dgm:constr type="w" for="ch" forName="ParentBackground1" refType="w" fact="0.081"/>
              <dgm:constr type="h" for="ch" forName="ParentBackground1" refType="h" fact="0.5319"/>
              <dgm:constr type="r" for="ch" forName="Child1" refType="w" fact="0.9808"/>
              <dgm:constr type="t" for="ch" forName="Child1" refType="h" fact="0.6876"/>
              <dgm:constr type="w" for="ch" forName="Child1" refType="w" fact="0.081"/>
              <dgm:constr type="h" for="ch" forName="Child1" refType="h" fact="0.3124"/>
            </dgm:constrLst>
          </dgm:else>
        </dgm:choose>
      </dgm:else>
    </dgm:choose>
    <dgm:forEach name="wrapper" axis="self" ptType="parTrans">
      <dgm:forEach name="accentRepeat" axis="self">
        <dgm:layoutNode name="Accent" styleLbl="node1">
          <dgm:alg type="sp"/>
          <dgm:choose name="Name28">
            <dgm:if name="Name29" axis="followSib" ptType="node" func="cnt" op="equ" val="0">
              <dgm:shape xmlns:r="http://schemas.openxmlformats.org/officeDocument/2006/relationships" type="ellipse" r:blip="">
                <dgm:adjLst/>
              </dgm:shape>
            </dgm:if>
            <dgm:else name="Name30">
              <dgm:choose name="Name31">
                <dgm:if name="Name32" axis="precedSib" ptType="node" func="cnt" op="equ" val="10">
                  <dgm:shape xmlns:r="http://schemas.openxmlformats.org/officeDocument/2006/relationships" type="ellipse" r:blip="">
                    <dgm:adjLst/>
                  </dgm:shape>
                </dgm:if>
                <dgm:else name="Name33">
                  <dgm:choose name="Name34">
                    <dgm:if name="Name35" func="var" arg="dir" op="equ" val="norm">
                      <dgm:shape xmlns:r="http://schemas.openxmlformats.org/officeDocument/2006/relationships" rot="45" type="teardrop" r:blip="">
                        <dgm:adjLst>
                          <dgm:adj idx="1" val="1"/>
                        </dgm:adjLst>
                      </dgm:shape>
                    </dgm:if>
                    <dgm:else name="Name36">
                      <dgm:shape xmlns:r="http://schemas.openxmlformats.org/officeDocument/2006/relationships" rot="225" type="teardrop" r:blip="">
                        <dgm:adjLst>
                          <dgm:adj idx="1" val="1"/>
                        </dgm:adjLst>
                      </dgm:shape>
                    </dgm:else>
                  </dgm:choose>
                </dgm:else>
              </dgm:choose>
            </dgm:else>
          </dgm:choose>
          <dgm:presOf/>
        </dgm:layoutNode>
      </dgm:forEach>
      <dgm:forEach name="parentBackgroundRepeat" axis="self">
        <dgm:layoutNode name="ParentBackground" styleLbl="fgAcc1">
          <dgm:alg type="sp"/>
          <dgm:shape xmlns:r="http://schemas.openxmlformats.org/officeDocument/2006/relationships" type="ellipse" r:blip="">
            <dgm:adjLst/>
          </dgm:shape>
          <dgm:presOf axis="self" ptType="node"/>
        </dgm:layoutNode>
      </dgm:forEach>
    </dgm:forEach>
    <dgm:forEach name="Name37" axis="ch" ptType="node" st="11" cnt="1">
      <dgm:layoutNode name="Accent11">
        <dgm:alg type="sp"/>
        <dgm:shape xmlns:r="http://schemas.openxmlformats.org/officeDocument/2006/relationships" r:blip="">
          <dgm:adjLst/>
        </dgm:shape>
        <dgm:presOf/>
        <dgm:constrLst/>
        <dgm:forEach name="Name38" ref="accentRepeat"/>
      </dgm:layoutNode>
      <dgm:layoutNode name="ParentBackground11">
        <dgm:alg type="sp"/>
        <dgm:shape xmlns:r="http://schemas.openxmlformats.org/officeDocument/2006/relationships" r:blip="">
          <dgm:adjLst/>
        </dgm:shape>
        <dgm:presOf/>
        <dgm:forEach name="Name39" ref="parentBackgroundRepeat"/>
      </dgm:layoutNode>
      <dgm:choose name="Name40">
        <dgm:if name="Name41" axis="ch" ptType="node" func="cnt" op="gte" val="1">
          <dgm:layoutNode name="Child11"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42"/>
      </dgm:choose>
      <dgm:layoutNode name="Parent11"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43" axis="ch" ptType="node" st="10" cnt="1">
      <dgm:layoutNode name="Accent10">
        <dgm:alg type="sp"/>
        <dgm:shape xmlns:r="http://schemas.openxmlformats.org/officeDocument/2006/relationships" r:blip="">
          <dgm:adjLst/>
        </dgm:shape>
        <dgm:presOf/>
        <dgm:constrLst/>
        <dgm:forEach name="Name44" ref="accentRepeat"/>
      </dgm:layoutNode>
      <dgm:layoutNode name="ParentBackground10">
        <dgm:alg type="sp"/>
        <dgm:shape xmlns:r="http://schemas.openxmlformats.org/officeDocument/2006/relationships" r:blip="">
          <dgm:adjLst/>
        </dgm:shape>
        <dgm:presOf/>
        <dgm:forEach name="Name45" ref="parentBackgroundRepeat"/>
      </dgm:layoutNode>
      <dgm:choose name="Name46">
        <dgm:if name="Name47" axis="ch" ptType="node" func="cnt" op="gte" val="1">
          <dgm:layoutNode name="Child10"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48"/>
      </dgm:choose>
      <dgm:layoutNode name="Parent10"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49" axis="ch" ptType="node" st="9" cnt="1">
      <dgm:layoutNode name="Accent9">
        <dgm:alg type="sp"/>
        <dgm:shape xmlns:r="http://schemas.openxmlformats.org/officeDocument/2006/relationships" r:blip="">
          <dgm:adjLst/>
        </dgm:shape>
        <dgm:presOf/>
        <dgm:constrLst/>
        <dgm:forEach name="Name50" ref="accentRepeat"/>
      </dgm:layoutNode>
      <dgm:layoutNode name="ParentBackground9">
        <dgm:alg type="sp"/>
        <dgm:shape xmlns:r="http://schemas.openxmlformats.org/officeDocument/2006/relationships" r:blip="">
          <dgm:adjLst/>
        </dgm:shape>
        <dgm:presOf/>
        <dgm:forEach name="Name51" ref="parentBackgroundRepeat"/>
      </dgm:layoutNode>
      <dgm:choose name="Name52">
        <dgm:if name="Name53" axis="ch" ptType="node" func="cnt" op="gte" val="1">
          <dgm:layoutNode name="Child9"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54"/>
      </dgm:choose>
      <dgm:layoutNode name="Parent9"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55" axis="ch" ptType="node" st="8" cnt="1">
      <dgm:layoutNode name="Accent8">
        <dgm:alg type="sp"/>
        <dgm:shape xmlns:r="http://schemas.openxmlformats.org/officeDocument/2006/relationships" r:blip="">
          <dgm:adjLst/>
        </dgm:shape>
        <dgm:presOf/>
        <dgm:constrLst/>
        <dgm:forEach name="Name56" ref="accentRepeat"/>
      </dgm:layoutNode>
      <dgm:layoutNode name="ParentBackground8">
        <dgm:alg type="sp"/>
        <dgm:shape xmlns:r="http://schemas.openxmlformats.org/officeDocument/2006/relationships" r:blip="">
          <dgm:adjLst/>
        </dgm:shape>
        <dgm:presOf/>
        <dgm:forEach name="Name57" ref="parentBackgroundRepeat"/>
      </dgm:layoutNode>
      <dgm:choose name="Name58">
        <dgm:if name="Name59" axis="ch" ptType="node" func="cnt" op="gte" val="1">
          <dgm:layoutNode name="Child8"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60"/>
      </dgm:choose>
      <dgm:layoutNode name="Parent8"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61" axis="ch" ptType="node" st="7" cnt="1">
      <dgm:layoutNode name="Accent7">
        <dgm:alg type="sp"/>
        <dgm:shape xmlns:r="http://schemas.openxmlformats.org/officeDocument/2006/relationships" r:blip="">
          <dgm:adjLst/>
        </dgm:shape>
        <dgm:presOf/>
        <dgm:constrLst/>
        <dgm:forEach name="Name62" ref="accentRepeat"/>
      </dgm:layoutNode>
      <dgm:layoutNode name="ParentBackground7">
        <dgm:alg type="sp"/>
        <dgm:shape xmlns:r="http://schemas.openxmlformats.org/officeDocument/2006/relationships" r:blip="">
          <dgm:adjLst/>
        </dgm:shape>
        <dgm:presOf/>
        <dgm:forEach name="Name63" ref="parentBackgroundRepeat"/>
      </dgm:layoutNode>
      <dgm:choose name="Name64">
        <dgm:if name="Name65" axis="ch" ptType="node" func="cnt" op="gte" val="1">
          <dgm:layoutNode name="Child7"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66"/>
      </dgm:choose>
      <dgm:layoutNode name="Parent7"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67" axis="ch" ptType="node" st="6" cnt="1">
      <dgm:layoutNode name="Accent6">
        <dgm:alg type="sp"/>
        <dgm:shape xmlns:r="http://schemas.openxmlformats.org/officeDocument/2006/relationships" r:blip="">
          <dgm:adjLst/>
        </dgm:shape>
        <dgm:presOf/>
        <dgm:constrLst/>
        <dgm:forEach name="Name68" ref="accentRepeat"/>
      </dgm:layoutNode>
      <dgm:layoutNode name="ParentBackground6">
        <dgm:alg type="sp"/>
        <dgm:shape xmlns:r="http://schemas.openxmlformats.org/officeDocument/2006/relationships" r:blip="">
          <dgm:adjLst/>
        </dgm:shape>
        <dgm:presOf/>
        <dgm:forEach name="Name69" ref="parentBackgroundRepeat"/>
      </dgm:layoutNode>
      <dgm:choose name="Name70">
        <dgm:if name="Name71" axis="ch" ptType="node" func="cnt" op="gte" val="1">
          <dgm:layoutNode name="Child6"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72"/>
      </dgm:choose>
      <dgm:layoutNode name="Parent6"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73" axis="ch" ptType="node" st="5" cnt="1">
      <dgm:layoutNode name="Accent5">
        <dgm:alg type="sp"/>
        <dgm:shape xmlns:r="http://schemas.openxmlformats.org/officeDocument/2006/relationships" r:blip="">
          <dgm:adjLst/>
        </dgm:shape>
        <dgm:presOf/>
        <dgm:constrLst/>
        <dgm:forEach name="Name74" ref="accentRepeat"/>
      </dgm:layoutNode>
      <dgm:layoutNode name="ParentBackground5">
        <dgm:alg type="sp"/>
        <dgm:shape xmlns:r="http://schemas.openxmlformats.org/officeDocument/2006/relationships" r:blip="">
          <dgm:adjLst/>
        </dgm:shape>
        <dgm:presOf/>
        <dgm:forEach name="Name75" ref="parentBackgroundRepeat"/>
      </dgm:layoutNode>
      <dgm:choose name="Name76">
        <dgm:if name="Name77" axis="ch" ptType="node" func="cnt" op="gte" val="1">
          <dgm:layoutNode name="Child5"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78"/>
      </dgm:choose>
      <dgm:layoutNode name="Parent5"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79" axis="ch" ptType="node" st="4" cnt="1">
      <dgm:layoutNode name="Accent4">
        <dgm:alg type="sp"/>
        <dgm:shape xmlns:r="http://schemas.openxmlformats.org/officeDocument/2006/relationships" r:blip="">
          <dgm:adjLst/>
        </dgm:shape>
        <dgm:presOf/>
        <dgm:constrLst/>
        <dgm:forEach name="Name80" ref="accentRepeat"/>
      </dgm:layoutNode>
      <dgm:layoutNode name="ParentBackground4">
        <dgm:alg type="sp"/>
        <dgm:shape xmlns:r="http://schemas.openxmlformats.org/officeDocument/2006/relationships" r:blip="">
          <dgm:adjLst/>
        </dgm:shape>
        <dgm:presOf/>
        <dgm:forEach name="Name81" ref="parentBackgroundRepeat"/>
      </dgm:layoutNode>
      <dgm:choose name="Name82">
        <dgm:if name="Name83" axis="ch" ptType="node" func="cnt" op="gte" val="1">
          <dgm:layoutNode name="Child4"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84"/>
      </dgm:choose>
      <dgm:layoutNode name="Parent4"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85" axis="ch" ptType="node" st="3" cnt="1">
      <dgm:layoutNode name="Accent3">
        <dgm:alg type="sp"/>
        <dgm:shape xmlns:r="http://schemas.openxmlformats.org/officeDocument/2006/relationships" r:blip="">
          <dgm:adjLst/>
        </dgm:shape>
        <dgm:presOf/>
        <dgm:constrLst/>
        <dgm:forEach name="Name86" ref="accentRepeat"/>
      </dgm:layoutNode>
      <dgm:layoutNode name="ParentBackground3">
        <dgm:alg type="sp"/>
        <dgm:shape xmlns:r="http://schemas.openxmlformats.org/officeDocument/2006/relationships" r:blip="">
          <dgm:adjLst/>
        </dgm:shape>
        <dgm:presOf/>
        <dgm:forEach name="Name87" ref="parentBackgroundRepeat"/>
      </dgm:layoutNode>
      <dgm:choose name="Name88">
        <dgm:if name="Name89" axis="ch" ptType="node" func="cnt" op="gte" val="1">
          <dgm:layoutNode name="Child3"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90"/>
      </dgm:choose>
      <dgm:layoutNode name="Parent3"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91" axis="ch" ptType="node" st="2" cnt="1">
      <dgm:layoutNode name="Accent2">
        <dgm:alg type="sp"/>
        <dgm:shape xmlns:r="http://schemas.openxmlformats.org/officeDocument/2006/relationships" r:blip="">
          <dgm:adjLst/>
        </dgm:shape>
        <dgm:presOf/>
        <dgm:constrLst/>
        <dgm:forEach name="Name92" ref="accentRepeat"/>
      </dgm:layoutNode>
      <dgm:layoutNode name="ParentBackground2" styleLbl="fgAcc1">
        <dgm:alg type="sp"/>
        <dgm:shape xmlns:r="http://schemas.openxmlformats.org/officeDocument/2006/relationships" r:blip="">
          <dgm:adjLst/>
        </dgm:shape>
        <dgm:presOf/>
        <dgm:forEach name="Name93" ref="parentBackgroundRepeat"/>
      </dgm:layoutNode>
      <dgm:choose name="Name94">
        <dgm:if name="Name95" axis="ch" ptType="node" func="cnt" op="gte" val="1">
          <dgm:layoutNode name="Child2"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96"/>
      </dgm:choose>
      <dgm:layoutNode name="Parent2"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97" axis="ch" ptType="node" cnt="1">
      <dgm:layoutNode name="Accent1">
        <dgm:alg type="sp"/>
        <dgm:shape xmlns:r="http://schemas.openxmlformats.org/officeDocument/2006/relationships" r:blip="">
          <dgm:adjLst/>
        </dgm:shape>
        <dgm:presOf/>
        <dgm:constrLst/>
        <dgm:forEach name="Name98" ref="accentRepeat"/>
      </dgm:layoutNode>
      <dgm:layoutNode name="ParentBackground1">
        <dgm:alg type="sp"/>
        <dgm:shape xmlns:r="http://schemas.openxmlformats.org/officeDocument/2006/relationships" r:blip="">
          <dgm:adjLst/>
        </dgm:shape>
        <dgm:presOf/>
        <dgm:forEach name="Name99" ref="parentBackgroundRepeat"/>
      </dgm:layoutNode>
      <dgm:choose name="Name100">
        <dgm:if name="Name101" axis="ch" ptType="node" func="cnt" op="gte" val="1">
          <dgm:layoutNode name="Child1"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02"/>
      </dgm:choose>
      <dgm:layoutNode name="Parent1"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lcf76f155ced4ddcb4097134ff3c332f xmlns="f48bfdef-6535-44b0-a86e-53d22cc584dc">
      <Terms xmlns="http://schemas.microsoft.com/office/infopath/2007/PartnerControls"/>
    </lcf76f155ced4ddcb4097134ff3c332f>
    <TaxCatchAll xmlns="92850d86-a7a3-4ada-9990-2874d977b42c" xsi:nil="true"/>
    <SharedWithUsers xmlns="92850d86-a7a3-4ada-9990-2874d977b42c">
      <UserInfo>
        <DisplayName>Ineyaa N - I41701</DisplayName>
        <AccountId>34</AccountId>
        <AccountType/>
      </UserInfo>
      <UserInfo>
        <DisplayName>Matt Wood - C41329</DisplayName>
        <AccountId>45</AccountId>
        <AccountType/>
      </UserInfo>
    </SharedWithUsers>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D7EE3C579E28094A9BDA9EEFAD2AD649" ma:contentTypeVersion="14" ma:contentTypeDescription="Create a new document." ma:contentTypeScope="" ma:versionID="eef14f10ae027d23b8b3f4d3d1940d52">
  <xsd:schema xmlns:xsd="http://www.w3.org/2001/XMLSchema" xmlns:xs="http://www.w3.org/2001/XMLSchema" xmlns:p="http://schemas.microsoft.com/office/2006/metadata/properties" xmlns:ns2="f48bfdef-6535-44b0-a86e-53d22cc584dc" xmlns:ns3="92850d86-a7a3-4ada-9990-2874d977b42c" targetNamespace="http://schemas.microsoft.com/office/2006/metadata/properties" ma:root="true" ma:fieldsID="2273ba62130251a9c1d2bddabd122644" ns2:_="" ns3:_="">
    <xsd:import namespace="f48bfdef-6535-44b0-a86e-53d22cc584dc"/>
    <xsd:import namespace="92850d86-a7a3-4ada-9990-2874d977b42c"/>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element ref="ns2:MediaServiceDateTaken" minOccurs="0"/>
                <xsd:element ref="ns2:MediaServiceGenerationTime" minOccurs="0"/>
                <xsd:element ref="ns2:MediaServiceEventHashCode" minOccurs="0"/>
                <xsd:element ref="ns2:MediaLengthInSeconds" minOccurs="0"/>
                <xsd:element ref="ns2:lcf76f155ced4ddcb4097134ff3c332f" minOccurs="0"/>
                <xsd:element ref="ns3:TaxCatchAll" minOccurs="0"/>
                <xsd:element ref="ns2:MediaServiceOCR"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48bfdef-6535-44b0-a86e-53d22cc584d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LengthInSeconds" ma:index="15" nillable="true" ma:displayName="MediaLengthInSeconds" ma:hidden="true" ma:internalName="MediaLengthInSeconds" ma:readOnly="true">
      <xsd:simpleType>
        <xsd:restriction base="dms:Unknown"/>
      </xsd:simpleType>
    </xsd:element>
    <xsd:element name="lcf76f155ced4ddcb4097134ff3c332f" ma:index="17" nillable="true" ma:taxonomy="true" ma:internalName="lcf76f155ced4ddcb4097134ff3c332f" ma:taxonomyFieldName="MediaServiceImageTags" ma:displayName="Image Tags" ma:readOnly="false" ma:fieldId="{5cf76f15-5ced-4ddc-b409-7134ff3c332f}" ma:taxonomyMulti="true" ma:sspId="a05317c1-dc7b-42fe-8bc5-04171b90dad6" ma:termSetId="09814cd3-568e-fe90-9814-8d621ff8fb84" ma:anchorId="fba54fb3-c3e1-fe81-a776-ca4b69148c4d" ma:open="true" ma:isKeyword="false">
      <xsd:complexType>
        <xsd:sequence>
          <xsd:element ref="pc:Terms" minOccurs="0" maxOccurs="1"/>
        </xsd:sequence>
      </xsd:complexType>
    </xsd:element>
    <xsd:element name="MediaServiceOCR" ma:index="19" nillable="true" ma:displayName="Extracted Text" ma:internalName="MediaServiceOCR"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92850d86-a7a3-4ada-9990-2874d977b42c" elementFormDefault="qualified">
    <xsd:import namespace="http://schemas.microsoft.com/office/2006/documentManagement/types"/>
    <xsd:import namespace="http://schemas.microsoft.com/office/infopath/2007/PartnerControls"/>
    <xsd:element name="TaxCatchAll" ma:index="18" nillable="true" ma:displayName="Taxonomy Catch All Column" ma:hidden="true" ma:list="{c3d9f90e-c01e-44f9-9d26-86664b338f4d}" ma:internalName="TaxCatchAll" ma:showField="CatchAllData" ma:web="92850d86-a7a3-4ada-9990-2874d977b42c">
      <xsd:complexType>
        <xsd:complexContent>
          <xsd:extension base="dms:MultiChoiceLookup">
            <xsd:sequence>
              <xsd:element name="Value" type="dms:Lookup" maxOccurs="unbounded" minOccurs="0" nillable="true"/>
            </xsd:sequence>
          </xsd:extension>
        </xsd:complexContent>
      </xsd:complexType>
    </xsd:element>
    <xsd:element name="SharedWithUsers" ma:index="2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1"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F0A04216-C601-4269-BCD5-FA6788662EFD}">
  <ds:schemaRefs>
    <ds:schemaRef ds:uri="http://schemas.microsoft.com/sharepoint/v3/contenttype/forms"/>
  </ds:schemaRefs>
</ds:datastoreItem>
</file>

<file path=customXml/itemProps2.xml><?xml version="1.0" encoding="utf-8"?>
<ds:datastoreItem xmlns:ds="http://schemas.openxmlformats.org/officeDocument/2006/customXml" ds:itemID="{97F55D2E-B032-4DEF-81AC-15F35A5A38EB}">
  <ds:schemaRefs>
    <ds:schemaRef ds:uri="http://schemas.openxmlformats.org/officeDocument/2006/bibliography"/>
  </ds:schemaRefs>
</ds:datastoreItem>
</file>

<file path=customXml/itemProps3.xml><?xml version="1.0" encoding="utf-8"?>
<ds:datastoreItem xmlns:ds="http://schemas.openxmlformats.org/officeDocument/2006/customXml" ds:itemID="{76248C9E-0E7E-4FD5-980D-49C52A0D8AD7}">
  <ds:schemaRefs>
    <ds:schemaRef ds:uri="http://schemas.microsoft.com/office/2006/metadata/properties"/>
    <ds:schemaRef ds:uri="http://schemas.microsoft.com/office/infopath/2007/PartnerControls"/>
    <ds:schemaRef ds:uri="f48bfdef-6535-44b0-a86e-53d22cc584dc"/>
    <ds:schemaRef ds:uri="92850d86-a7a3-4ada-9990-2874d977b42c"/>
  </ds:schemaRefs>
</ds:datastoreItem>
</file>

<file path=customXml/itemProps4.xml><?xml version="1.0" encoding="utf-8"?>
<ds:datastoreItem xmlns:ds="http://schemas.openxmlformats.org/officeDocument/2006/customXml" ds:itemID="{A5DEB7B3-58C0-4C72-B3DC-B939ECCCA74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48bfdef-6535-44b0-a86e-53d22cc584dc"/>
    <ds:schemaRef ds:uri="92850d86-a7a3-4ada-9990-2874d977b42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1617</TotalTime>
  <Pages>53</Pages>
  <Words>8535</Words>
  <Characters>48651</Characters>
  <Application>Microsoft Office Word</Application>
  <DocSecurity>0</DocSecurity>
  <Lines>405</Lines>
  <Paragraphs>114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57072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Ingrid Tay - C15653</dc:creator>
  <cp:keywords/>
  <dc:description/>
  <cp:lastModifiedBy>Barath V - I73768</cp:lastModifiedBy>
  <cp:revision>1032</cp:revision>
  <cp:lastPrinted>2024-06-21T10:27:00Z</cp:lastPrinted>
  <dcterms:created xsi:type="dcterms:W3CDTF">2024-06-06T10:03:00Z</dcterms:created>
  <dcterms:modified xsi:type="dcterms:W3CDTF">2024-06-28T15:43:00Z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diaServiceImageTags">
    <vt:lpwstr/>
  </property>
  <property fmtid="{D5CDD505-2E9C-101B-9397-08002B2CF9AE}" pid="3" name="Order">
    <vt:r8>28900</vt:r8>
  </property>
  <property fmtid="{D5CDD505-2E9C-101B-9397-08002B2CF9AE}" pid="4" name="xd_Signature">
    <vt:bool>false</vt:bool>
  </property>
  <property fmtid="{D5CDD505-2E9C-101B-9397-08002B2CF9AE}" pid="5" name="xd_ProgID">
    <vt:lpwstr/>
  </property>
  <property fmtid="{D5CDD505-2E9C-101B-9397-08002B2CF9AE}" pid="6" name="ComplianceAssetId">
    <vt:lpwstr/>
  </property>
  <property fmtid="{D5CDD505-2E9C-101B-9397-08002B2CF9AE}" pid="7" name="TemplateUrl">
    <vt:lpwstr/>
  </property>
  <property fmtid="{D5CDD505-2E9C-101B-9397-08002B2CF9AE}" pid="8" name="_ExtendedDescription">
    <vt:lpwstr/>
  </property>
  <property fmtid="{D5CDD505-2E9C-101B-9397-08002B2CF9AE}" pid="9" name="TriggerFlowInfo">
    <vt:lpwstr/>
  </property>
  <property fmtid="{D5CDD505-2E9C-101B-9397-08002B2CF9AE}" pid="10" name="GrammarlyDocumentId">
    <vt:lpwstr>4b4910e9a5560acfee11d6d3e020ce901f858a5ad9ebec533af261a0528e1c60</vt:lpwstr>
  </property>
  <property fmtid="{D5CDD505-2E9C-101B-9397-08002B2CF9AE}" pid="11" name="ContentTypeId">
    <vt:lpwstr>0x010100D7EE3C579E28094A9BDA9EEFAD2AD649</vt:lpwstr>
  </property>
</Properties>
</file>